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5F11" w:rsidRPr="00C27A24" w:rsidRDefault="009F5F11" w:rsidP="00FB0743">
      <w:pPr>
        <w:pStyle w:val="Univerzita"/>
        <w:jc w:val="both"/>
      </w:pPr>
      <w:r w:rsidRPr="00C27A24">
        <w:t>UNIVERZITA KONŠTANTÍNA FILOZOFA V NITRE</w:t>
      </w:r>
    </w:p>
    <w:p w:rsidR="009F5F11" w:rsidRPr="00C27A24" w:rsidRDefault="009F5F11" w:rsidP="009F5F11">
      <w:pPr>
        <w:pStyle w:val="Fakulta"/>
      </w:pPr>
      <w:r w:rsidRPr="00C27A24">
        <w:t>FAKULTA PRÍRODNÝCH VIED</w:t>
      </w:r>
    </w:p>
    <w:p w:rsidR="009F5F11" w:rsidRPr="00C27A24" w:rsidRDefault="009F5F11" w:rsidP="009F5F11">
      <w:pPr>
        <w:pStyle w:val="Katedra"/>
      </w:pPr>
    </w:p>
    <w:p w:rsidR="009F5F11" w:rsidRDefault="009F5F11" w:rsidP="009F5F11">
      <w:bookmarkStart w:id="0" w:name="_GoBack"/>
      <w:bookmarkEnd w:id="0"/>
    </w:p>
    <w:p w:rsidR="009F5F11"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4C7030" w:rsidRDefault="004C7030" w:rsidP="004C7030">
      <w:pPr>
        <w:pStyle w:val="Autorprce"/>
      </w:pPr>
      <w:r>
        <w:t>Diplomová práca</w:t>
      </w:r>
    </w:p>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C2038D" w:rsidRPr="00C27A24" w:rsidRDefault="00C2038D" w:rsidP="009F5F11"/>
    <w:p w:rsidR="009F5F11" w:rsidRPr="00C27A24" w:rsidRDefault="009F5F11" w:rsidP="009F5F11"/>
    <w:p w:rsidR="009F5F11" w:rsidRPr="004432E5" w:rsidRDefault="009F5F11" w:rsidP="009F5F11">
      <w:pPr>
        <w:pStyle w:val="Katedra"/>
        <w:jc w:val="left"/>
        <w:rPr>
          <w:rStyle w:val="UniverzitaChar"/>
        </w:rPr>
      </w:pPr>
      <w:r>
        <w:t>20</w:t>
      </w:r>
      <w:r w:rsidR="000E7BAB">
        <w:t>21</w:t>
      </w:r>
      <w:r>
        <w:t xml:space="preserve">                                                         </w:t>
      </w:r>
      <w:r w:rsidR="004C7030">
        <w:t>Bc. Bohuslava Kováčová</w:t>
      </w:r>
      <w:r w:rsidRPr="00C27A24">
        <w:br w:type="page"/>
      </w:r>
      <w:r w:rsidRPr="004432E5">
        <w:rPr>
          <w:rStyle w:val="UniverzitaChar"/>
        </w:rPr>
        <w:lastRenderedPageBreak/>
        <w:t xml:space="preserve">UNIVERZITA KONŠTANTÍNA FILOZOFA V NITRE </w:t>
      </w:r>
    </w:p>
    <w:p w:rsidR="009F5F11" w:rsidRPr="00C27A24" w:rsidRDefault="009F5F11" w:rsidP="009F5F11">
      <w:pPr>
        <w:pStyle w:val="Fakulta"/>
      </w:pPr>
      <w:r w:rsidRPr="00C27A24">
        <w:t xml:space="preserve">FAKULTA </w:t>
      </w:r>
      <w:r>
        <w:t>PRÍRODNÝCH VIED</w:t>
      </w:r>
    </w:p>
    <w:p w:rsidR="009F5F11" w:rsidRPr="00C27A24" w:rsidRDefault="009F5F11" w:rsidP="009F5F11">
      <w:pPr>
        <w:pStyle w:val="Katedra"/>
      </w:pPr>
    </w:p>
    <w:p w:rsidR="009F5F11" w:rsidRPr="00C27A24" w:rsidRDefault="009F5F11" w:rsidP="009F5F11"/>
    <w:p w:rsidR="009F5F11" w:rsidRPr="00C27A24" w:rsidRDefault="009F5F11" w:rsidP="009F5F11"/>
    <w:p w:rsidR="009F5F11" w:rsidRPr="00C27A24" w:rsidRDefault="009F5F11" w:rsidP="009F5F11"/>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9A2151" w:rsidRDefault="009A2151" w:rsidP="009A2151">
      <w:pPr>
        <w:pStyle w:val="Autorprce"/>
        <w:rPr>
          <w:color w:val="000000" w:themeColor="text1"/>
          <w:sz w:val="36"/>
          <w:szCs w:val="36"/>
        </w:rPr>
      </w:pPr>
      <w:r w:rsidRPr="009A2151">
        <w:rPr>
          <w:color w:val="000000" w:themeColor="text1"/>
          <w:sz w:val="36"/>
          <w:szCs w:val="36"/>
        </w:rPr>
        <w:t xml:space="preserve">Porovnanie metód a identifikácia </w:t>
      </w:r>
      <w:r w:rsidRPr="009A2151">
        <w:rPr>
          <w:i/>
          <w:color w:val="000000" w:themeColor="text1"/>
          <w:sz w:val="36"/>
          <w:szCs w:val="36"/>
        </w:rPr>
        <w:t>Candida non-albicans</w:t>
      </w:r>
      <w:r w:rsidRPr="009A2151">
        <w:rPr>
          <w:color w:val="000000" w:themeColor="text1"/>
          <w:sz w:val="36"/>
          <w:szCs w:val="36"/>
        </w:rPr>
        <w:t xml:space="preserve"> druhov s využitím hmotnostnej spektrometrie </w:t>
      </w:r>
    </w:p>
    <w:p w:rsidR="009A2151" w:rsidRPr="009A2151" w:rsidRDefault="009A2151" w:rsidP="009A2151">
      <w:pPr>
        <w:pStyle w:val="Autorprce"/>
        <w:rPr>
          <w:color w:val="000000" w:themeColor="text1"/>
          <w:sz w:val="36"/>
          <w:szCs w:val="36"/>
        </w:rPr>
      </w:pPr>
      <w:r w:rsidRPr="009A2151">
        <w:rPr>
          <w:color w:val="000000" w:themeColor="text1"/>
          <w:sz w:val="36"/>
          <w:szCs w:val="36"/>
        </w:rPr>
        <w:t>MALDI-TOF</w:t>
      </w:r>
    </w:p>
    <w:p w:rsidR="009A2151" w:rsidRDefault="009A2151" w:rsidP="009A2151">
      <w:pPr>
        <w:pStyle w:val="Autorprce"/>
      </w:pPr>
      <w:r>
        <w:t>Diplomová práca</w:t>
      </w:r>
    </w:p>
    <w:p w:rsidR="009F5F11" w:rsidRDefault="009F5F11" w:rsidP="009F5F11"/>
    <w:p w:rsidR="009F5F11" w:rsidRPr="00C27A24" w:rsidRDefault="009F5F11" w:rsidP="009F5F11"/>
    <w:p w:rsidR="009F5F11" w:rsidRPr="00C27A24" w:rsidRDefault="009F5F11" w:rsidP="009F5F11"/>
    <w:p w:rsidR="009F5F11" w:rsidRPr="00C27A24" w:rsidRDefault="009F5F11" w:rsidP="009F5F11"/>
    <w:p w:rsidR="009F5F11" w:rsidRPr="00C27A24" w:rsidRDefault="009F5F11" w:rsidP="009F5F11"/>
    <w:p w:rsidR="004C7030" w:rsidRDefault="004C7030" w:rsidP="004C7030">
      <w:pPr>
        <w:tabs>
          <w:tab w:val="left" w:pos="2127"/>
        </w:tabs>
        <w:ind w:firstLine="0"/>
      </w:pPr>
      <w:r>
        <w:t xml:space="preserve">Študijný program: </w:t>
      </w:r>
      <w:r>
        <w:tab/>
        <w:t>Biológia</w:t>
      </w:r>
    </w:p>
    <w:p w:rsidR="004C7030" w:rsidRDefault="004C7030" w:rsidP="004C7030">
      <w:pPr>
        <w:tabs>
          <w:tab w:val="left" w:pos="2127"/>
        </w:tabs>
        <w:ind w:firstLine="0"/>
      </w:pPr>
      <w:r>
        <w:t>Študijný odbor:</w:t>
      </w:r>
      <w:r>
        <w:tab/>
        <w:t>Biológia</w:t>
      </w:r>
    </w:p>
    <w:p w:rsidR="004C7030" w:rsidRDefault="004C7030" w:rsidP="004C7030">
      <w:pPr>
        <w:tabs>
          <w:tab w:val="left" w:pos="2127"/>
        </w:tabs>
        <w:ind w:firstLine="0"/>
      </w:pPr>
      <w:r>
        <w:t>Školiace pracovisko:</w:t>
      </w:r>
      <w:r>
        <w:tab/>
        <w:t>Katedra botaniky a genetiky</w:t>
      </w:r>
    </w:p>
    <w:p w:rsidR="004C7030" w:rsidRDefault="004C7030" w:rsidP="004C7030">
      <w:pPr>
        <w:tabs>
          <w:tab w:val="left" w:pos="2127"/>
        </w:tabs>
        <w:ind w:firstLine="0"/>
      </w:pPr>
      <w:r w:rsidRPr="00C27A24">
        <w:t>Školiteľ:</w:t>
      </w:r>
      <w:r w:rsidRPr="009F5F11">
        <w:t xml:space="preserve"> </w:t>
      </w:r>
      <w:r>
        <w:tab/>
        <w:t>RNDr. Libuša Lengyelová, PhD.</w:t>
      </w:r>
    </w:p>
    <w:p w:rsidR="004C7030" w:rsidRDefault="004C7030" w:rsidP="004C7030">
      <w:pPr>
        <w:tabs>
          <w:tab w:val="left" w:pos="2127"/>
        </w:tabs>
        <w:ind w:firstLine="0"/>
      </w:pPr>
      <w:r>
        <w:t>Konzultant:</w:t>
      </w:r>
      <w:r w:rsidRPr="009F5F11">
        <w:t xml:space="preserve"> </w:t>
      </w:r>
      <w:r>
        <w:tab/>
        <w:t>MUDr. Oľga Procházková</w:t>
      </w:r>
    </w:p>
    <w:p w:rsidR="009F5F11" w:rsidRDefault="009F5F11" w:rsidP="009F5F11"/>
    <w:p w:rsidR="009F5F11" w:rsidRDefault="009F5F11" w:rsidP="009F5F11"/>
    <w:p w:rsidR="009F5F11" w:rsidRDefault="009F5F11" w:rsidP="009F5F11"/>
    <w:p w:rsidR="009F5F11" w:rsidRPr="00C27A24" w:rsidRDefault="009F5F11" w:rsidP="009F5F11"/>
    <w:p w:rsidR="00F247A1" w:rsidRPr="00C27A24" w:rsidRDefault="009F5F11" w:rsidP="00B22974">
      <w:pPr>
        <w:pStyle w:val="Skolitel"/>
        <w:tabs>
          <w:tab w:val="clear" w:pos="8820"/>
          <w:tab w:val="right" w:pos="8789"/>
        </w:tabs>
      </w:pPr>
      <w:r>
        <w:t>Nitra 20</w:t>
      </w:r>
      <w:r w:rsidR="004C7030">
        <w:t>2</w:t>
      </w:r>
      <w:r w:rsidR="005F57F7">
        <w:t>1</w:t>
      </w:r>
      <w:r w:rsidRPr="00C27A24">
        <w:tab/>
      </w:r>
      <w:r w:rsidR="004C7030">
        <w:t>Bc. Bohuslava Kováčová</w:t>
      </w:r>
    </w:p>
    <w:p w:rsidR="00743C34" w:rsidRDefault="002755AB" w:rsidP="002755AB">
      <w:pPr>
        <w:pStyle w:val="Necislovanynazov"/>
        <w:jc w:val="right"/>
        <w:rPr>
          <w:sz w:val="24"/>
          <w:szCs w:val="24"/>
        </w:rPr>
      </w:pPr>
      <w:bookmarkStart w:id="1" w:name="page1"/>
      <w:bookmarkEnd w:id="1"/>
      <w:r>
        <w:rPr>
          <w:b w:val="0"/>
          <w:noProof/>
        </w:rPr>
        <w:lastRenderedPageBreak/>
        <w:drawing>
          <wp:anchor distT="0" distB="0" distL="114300" distR="114300" simplePos="0" relativeHeight="251677696" behindDoc="0" locked="0" layoutInCell="1" allowOverlap="1">
            <wp:simplePos x="0" y="0"/>
            <wp:positionH relativeFrom="column">
              <wp:posOffset>-761365</wp:posOffset>
            </wp:positionH>
            <wp:positionV relativeFrom="paragraph">
              <wp:posOffset>-633730</wp:posOffset>
            </wp:positionV>
            <wp:extent cx="6656070" cy="7162800"/>
            <wp:effectExtent l="19050" t="0" r="0" b="0"/>
            <wp:wrapTopAndBottom/>
            <wp:docPr id="3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56070" cy="7162800"/>
                    </a:xfrm>
                    <a:prstGeom prst="rect">
                      <a:avLst/>
                    </a:prstGeom>
                    <a:noFill/>
                    <a:ln w="9525">
                      <a:noFill/>
                      <a:miter lim="800000"/>
                      <a:headEnd/>
                      <a:tailEnd/>
                    </a:ln>
                  </pic:spPr>
                </pic:pic>
              </a:graphicData>
            </a:graphic>
          </wp:anchor>
        </w:drawing>
      </w: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5810CD" w:rsidRDefault="005810CD" w:rsidP="00743C34">
      <w:pPr>
        <w:pStyle w:val="Necislovanynazov"/>
        <w:rPr>
          <w:sz w:val="24"/>
          <w:szCs w:val="24"/>
        </w:rPr>
        <w:sectPr w:rsidR="005810CD" w:rsidSect="001D532F">
          <w:headerReference w:type="even" r:id="rId9"/>
          <w:headerReference w:type="default" r:id="rId10"/>
          <w:footerReference w:type="even" r:id="rId11"/>
          <w:footerReference w:type="default" r:id="rId12"/>
          <w:headerReference w:type="first" r:id="rId13"/>
          <w:footerReference w:type="first" r:id="rId14"/>
          <w:pgSz w:w="11907" w:h="16840" w:code="9"/>
          <w:pgMar w:top="1418" w:right="1134" w:bottom="1418" w:left="1985" w:header="709" w:footer="709" w:gutter="0"/>
          <w:pgNumType w:start="1"/>
          <w:cols w:space="708"/>
          <w:titlePg/>
        </w:sect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F561FF" w:rsidRDefault="00F561FF"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743C34">
      <w:pPr>
        <w:pStyle w:val="Necislovanynazov"/>
        <w:rPr>
          <w:sz w:val="24"/>
          <w:szCs w:val="24"/>
        </w:rPr>
      </w:pPr>
    </w:p>
    <w:p w:rsidR="00743C34" w:rsidRDefault="00743C34" w:rsidP="00D17A17">
      <w:pPr>
        <w:pStyle w:val="Necislovanynazov"/>
        <w:jc w:val="both"/>
        <w:rPr>
          <w:sz w:val="24"/>
          <w:szCs w:val="24"/>
        </w:rPr>
      </w:pPr>
      <w:r>
        <w:rPr>
          <w:sz w:val="24"/>
          <w:szCs w:val="24"/>
        </w:rPr>
        <w:t>Čestné prehlásenie</w:t>
      </w:r>
    </w:p>
    <w:p w:rsidR="005810CD" w:rsidRDefault="005810CD" w:rsidP="00D17A17">
      <w:pPr>
        <w:pStyle w:val="Necislovanynazov"/>
        <w:jc w:val="both"/>
        <w:rPr>
          <w:sz w:val="24"/>
          <w:szCs w:val="24"/>
        </w:rPr>
      </w:pPr>
    </w:p>
    <w:p w:rsidR="00743C34" w:rsidRDefault="00B1272F" w:rsidP="00B1272F">
      <w:pPr>
        <w:ind w:firstLine="0"/>
        <w:rPr>
          <w:b/>
        </w:rPr>
      </w:pPr>
      <w:r>
        <w:t>Č</w:t>
      </w:r>
      <w:r w:rsidR="005810CD">
        <w:t>e</w:t>
      </w:r>
      <w:r>
        <w:t xml:space="preserve">stne vyhlasujem, že som celú diplomovú prácu vypracovala samostatne s použitím uvedených zdrojov odbornej literatúry </w:t>
      </w:r>
      <w:r w:rsidR="005810CD">
        <w:t xml:space="preserve">a iných informačných zdrojov </w:t>
      </w:r>
      <w:r w:rsidR="008F2C2C">
        <w:t>pod vedením RNDr. Libuše Lengyel</w:t>
      </w:r>
      <w:r w:rsidR="00CF1108">
        <w:t>ovej, PhD. a</w:t>
      </w:r>
      <w:r>
        <w:t> MUDr. Oľgy Procházkovej</w:t>
      </w:r>
      <w:r w:rsidR="005810CD">
        <w:t>.</w:t>
      </w:r>
      <w:r>
        <w:t xml:space="preserve"> Pri zadaní záverečnej práce som bola oboznámená s predpismi pre jej vypracovanie.</w:t>
      </w:r>
    </w:p>
    <w:p w:rsidR="00743C34" w:rsidRDefault="00743C34" w:rsidP="004C7030">
      <w:pPr>
        <w:spacing w:before="120"/>
        <w:ind w:left="3538" w:hanging="3084"/>
        <w:rPr>
          <w:b/>
        </w:rPr>
      </w:pPr>
    </w:p>
    <w:p w:rsidR="00743C34" w:rsidRDefault="00743C34" w:rsidP="004C7030">
      <w:pPr>
        <w:spacing w:before="120"/>
        <w:ind w:left="3538" w:hanging="3084"/>
        <w:rPr>
          <w:b/>
        </w:rPr>
      </w:pPr>
    </w:p>
    <w:p w:rsidR="00743C34" w:rsidRDefault="00743C34">
      <w:pPr>
        <w:spacing w:line="240" w:lineRule="auto"/>
        <w:ind w:firstLine="0"/>
        <w:jc w:val="left"/>
        <w:rPr>
          <w:b/>
        </w:rPr>
      </w:pPr>
    </w:p>
    <w:p w:rsidR="00885A4C" w:rsidRDefault="00885A4C">
      <w:pPr>
        <w:spacing w:line="240" w:lineRule="auto"/>
        <w:ind w:firstLine="0"/>
        <w:jc w:val="left"/>
        <w:rPr>
          <w:b/>
        </w:rPr>
      </w:pPr>
    </w:p>
    <w:p w:rsidR="00743C34" w:rsidRDefault="00743C34">
      <w:pPr>
        <w:spacing w:line="240" w:lineRule="auto"/>
        <w:ind w:firstLine="0"/>
        <w:jc w:val="left"/>
        <w:rPr>
          <w:b/>
        </w:rPr>
      </w:pPr>
    </w:p>
    <w:p w:rsidR="00743C34" w:rsidRPr="005810CD" w:rsidRDefault="005810CD">
      <w:pPr>
        <w:spacing w:line="240" w:lineRule="auto"/>
        <w:ind w:firstLine="0"/>
        <w:jc w:val="left"/>
      </w:pPr>
      <w:r>
        <w:rPr>
          <w:b/>
        </w:rPr>
        <w:tab/>
      </w:r>
      <w:r>
        <w:rPr>
          <w:b/>
        </w:rPr>
        <w:tab/>
      </w:r>
      <w:r>
        <w:rPr>
          <w:b/>
        </w:rPr>
        <w:tab/>
      </w:r>
      <w:r>
        <w:rPr>
          <w:b/>
        </w:rPr>
        <w:tab/>
      </w:r>
      <w:r>
        <w:rPr>
          <w:b/>
        </w:rPr>
        <w:tab/>
      </w:r>
      <w:r>
        <w:rPr>
          <w:b/>
        </w:rPr>
        <w:tab/>
      </w:r>
      <w:r>
        <w:rPr>
          <w:b/>
        </w:rPr>
        <w:tab/>
      </w:r>
      <w:r w:rsidRPr="005810CD">
        <w:t>...............................................</w:t>
      </w:r>
    </w:p>
    <w:p w:rsidR="005810CD" w:rsidRPr="005810CD" w:rsidRDefault="005810CD">
      <w:pPr>
        <w:spacing w:line="240" w:lineRule="auto"/>
        <w:ind w:firstLine="0"/>
        <w:jc w:val="left"/>
      </w:pPr>
      <w:r w:rsidRPr="005810CD">
        <w:tab/>
      </w:r>
      <w:r w:rsidRPr="005810CD">
        <w:tab/>
      </w:r>
      <w:r w:rsidRPr="005810CD">
        <w:tab/>
      </w:r>
      <w:r w:rsidRPr="005810CD">
        <w:tab/>
      </w:r>
      <w:r w:rsidRPr="005810CD">
        <w:tab/>
      </w:r>
      <w:r w:rsidRPr="005810CD">
        <w:tab/>
      </w:r>
      <w:r w:rsidRPr="005810CD">
        <w:tab/>
      </w:r>
      <w:r w:rsidRPr="005810CD">
        <w:tab/>
        <w:t>podpis študenta</w:t>
      </w: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rPr>
          <w:b/>
        </w:rPr>
      </w:pPr>
    </w:p>
    <w:p w:rsidR="00743C34" w:rsidRDefault="00743C34">
      <w:pPr>
        <w:spacing w:line="240" w:lineRule="auto"/>
        <w:ind w:firstLine="0"/>
        <w:jc w:val="left"/>
      </w:pPr>
      <w:r>
        <w:rPr>
          <w:b/>
        </w:rPr>
        <w:t>Poďakovanie</w:t>
      </w:r>
      <w:r w:rsidRPr="00743C34">
        <w:t xml:space="preserve"> </w:t>
      </w:r>
    </w:p>
    <w:p w:rsidR="00743C34" w:rsidRDefault="00743C34">
      <w:pPr>
        <w:spacing w:line="240" w:lineRule="auto"/>
        <w:ind w:firstLine="0"/>
        <w:jc w:val="left"/>
      </w:pPr>
    </w:p>
    <w:p w:rsidR="005810CD" w:rsidRDefault="005810CD" w:rsidP="008F2C2C">
      <w:pPr>
        <w:ind w:firstLine="0"/>
      </w:pPr>
      <w:r>
        <w:tab/>
        <w:t xml:space="preserve">Chcela by som poďakovať </w:t>
      </w:r>
      <w:r w:rsidR="009A26EB">
        <w:t>RNDr. Libuši Lengyelovej, PhD.</w:t>
      </w:r>
      <w:r w:rsidR="008F2C2C">
        <w:t xml:space="preserve"> za ochotný prístup</w:t>
      </w:r>
      <w:r w:rsidR="009A26EB">
        <w:t xml:space="preserve">, </w:t>
      </w:r>
      <w:r w:rsidR="008F2C2C">
        <w:t xml:space="preserve">cenné rady </w:t>
      </w:r>
      <w:r w:rsidR="009A26EB">
        <w:t xml:space="preserve">a vedenie </w:t>
      </w:r>
      <w:r w:rsidR="008F2C2C">
        <w:t xml:space="preserve">diplomovej práce.  Ďalej </w:t>
      </w:r>
      <w:r w:rsidR="009A26EB">
        <w:t>by som chcela</w:t>
      </w:r>
      <w:r w:rsidR="008F2C2C">
        <w:t xml:space="preserve"> poďakovať </w:t>
      </w:r>
      <w:r w:rsidR="00CF1108">
        <w:t xml:space="preserve">mojej konzultantke </w:t>
      </w:r>
      <w:r w:rsidR="008F2C2C">
        <w:t>MUDr. Oľge Procházkovej a všetkým kolegom z mikrobiologického laboratória spoločnosti Medirex, a.s. v Nitre a</w:t>
      </w:r>
      <w:r w:rsidR="009A26EB">
        <w:t> </w:t>
      </w:r>
      <w:r w:rsidR="008F2C2C">
        <w:t>Bratislave</w:t>
      </w:r>
      <w:r w:rsidR="009A26EB">
        <w:t>,  ktorí mi pomohli pri realizácii experimentálnej časti mojej práce,</w:t>
      </w:r>
      <w:r w:rsidR="008F2C2C">
        <w:t xml:space="preserve"> za odbornú pomoc, ochotu</w:t>
      </w:r>
      <w:r w:rsidR="009A26EB">
        <w:t xml:space="preserve"> a poskytnutie odborných materiálov. Nakoniec chcem poďakovať mojej rodine a priateľom, ktorí ma podporovali počas celého štúdia.</w:t>
      </w:r>
    </w:p>
    <w:p w:rsidR="00FB09B5" w:rsidRDefault="00743C34" w:rsidP="00D17A17">
      <w:pPr>
        <w:spacing w:line="240" w:lineRule="auto"/>
        <w:ind w:firstLine="0"/>
        <w:rPr>
          <w:b/>
        </w:rPr>
      </w:pPr>
      <w:r>
        <w:rPr>
          <w:b/>
        </w:rPr>
        <w:br w:type="page"/>
      </w:r>
    </w:p>
    <w:p w:rsidR="009F5F11" w:rsidRPr="004532CD" w:rsidRDefault="004532CD" w:rsidP="009F5F11">
      <w:pPr>
        <w:pStyle w:val="Katedra"/>
        <w:jc w:val="left"/>
        <w:rPr>
          <w:rStyle w:val="NecislovanynazovCharChar"/>
          <w:b/>
        </w:rPr>
      </w:pPr>
      <w:r>
        <w:rPr>
          <w:rStyle w:val="NecislovanynazovCharChar"/>
          <w:b/>
        </w:rPr>
        <w:lastRenderedPageBreak/>
        <w:t>Abstrakt</w:t>
      </w:r>
    </w:p>
    <w:p w:rsidR="009F5F11" w:rsidRPr="00C27A24" w:rsidRDefault="009F5F11" w:rsidP="009F5F11"/>
    <w:p w:rsidR="009F5F11" w:rsidRPr="004532CD" w:rsidRDefault="004C7030" w:rsidP="004532CD">
      <w:pPr>
        <w:pStyle w:val="Autorprce"/>
        <w:ind w:firstLine="454"/>
        <w:jc w:val="both"/>
        <w:rPr>
          <w:b w:val="0"/>
          <w:color w:val="000000" w:themeColor="text1"/>
          <w:sz w:val="24"/>
          <w:szCs w:val="24"/>
        </w:rPr>
      </w:pPr>
      <w:r w:rsidRPr="00103B08">
        <w:rPr>
          <w:b w:val="0"/>
          <w:color w:val="000000" w:themeColor="text1"/>
          <w:sz w:val="24"/>
          <w:szCs w:val="24"/>
        </w:rPr>
        <w:t>KOVÁČOVÁ</w:t>
      </w:r>
      <w:r w:rsidR="009F5F11" w:rsidRPr="00103B08">
        <w:rPr>
          <w:b w:val="0"/>
          <w:color w:val="000000" w:themeColor="text1"/>
          <w:sz w:val="24"/>
          <w:szCs w:val="24"/>
        </w:rPr>
        <w:t xml:space="preserve">, </w:t>
      </w:r>
      <w:r w:rsidRPr="00103B08">
        <w:rPr>
          <w:b w:val="0"/>
          <w:color w:val="000000" w:themeColor="text1"/>
          <w:sz w:val="24"/>
          <w:szCs w:val="24"/>
        </w:rPr>
        <w:t>Bohuslava</w:t>
      </w:r>
      <w:r w:rsidR="009F5F11" w:rsidRPr="00103B08">
        <w:rPr>
          <w:b w:val="0"/>
          <w:color w:val="000000" w:themeColor="text1"/>
          <w:sz w:val="24"/>
          <w:szCs w:val="24"/>
        </w:rPr>
        <w:t xml:space="preserve">: </w:t>
      </w:r>
      <w:r w:rsidR="00103B08" w:rsidRPr="00103B08">
        <w:rPr>
          <w:b w:val="0"/>
          <w:color w:val="000000" w:themeColor="text1"/>
          <w:sz w:val="24"/>
          <w:szCs w:val="24"/>
        </w:rPr>
        <w:t xml:space="preserve">Porovnanie metód a identifikácia </w:t>
      </w:r>
      <w:r w:rsidR="00103B08" w:rsidRPr="00103B08">
        <w:rPr>
          <w:b w:val="0"/>
          <w:i/>
          <w:color w:val="000000" w:themeColor="text1"/>
          <w:sz w:val="24"/>
          <w:szCs w:val="24"/>
        </w:rPr>
        <w:t xml:space="preserve">Candida </w:t>
      </w:r>
      <w:r w:rsidR="004532CD" w:rsidRPr="004532CD">
        <w:rPr>
          <w:b w:val="0"/>
          <w:i/>
          <w:color w:val="000000" w:themeColor="text1"/>
          <w:sz w:val="24"/>
          <w:szCs w:val="24"/>
        </w:rPr>
        <w:t>non-albicans</w:t>
      </w:r>
      <w:r w:rsidR="004532CD">
        <w:rPr>
          <w:b w:val="0"/>
          <w:color w:val="000000" w:themeColor="text1"/>
          <w:sz w:val="24"/>
          <w:szCs w:val="24"/>
        </w:rPr>
        <w:t xml:space="preserve"> </w:t>
      </w:r>
      <w:r w:rsidR="00103B08">
        <w:rPr>
          <w:b w:val="0"/>
          <w:color w:val="000000" w:themeColor="text1"/>
          <w:sz w:val="24"/>
          <w:szCs w:val="24"/>
        </w:rPr>
        <w:t xml:space="preserve">druhov </w:t>
      </w:r>
      <w:r w:rsidR="00103B08" w:rsidRPr="00103B08">
        <w:rPr>
          <w:b w:val="0"/>
          <w:color w:val="000000" w:themeColor="text1"/>
          <w:sz w:val="24"/>
          <w:szCs w:val="24"/>
        </w:rPr>
        <w:t>s využitím hmotnostnej spektrometrie MALDI-TOF</w:t>
      </w:r>
      <w:r w:rsidRPr="00103B08">
        <w:rPr>
          <w:b w:val="0"/>
          <w:i/>
          <w:color w:val="000000" w:themeColor="text1"/>
          <w:sz w:val="24"/>
          <w:szCs w:val="24"/>
        </w:rPr>
        <w:t>.</w:t>
      </w:r>
      <w:r w:rsidRPr="00103B08">
        <w:rPr>
          <w:b w:val="0"/>
          <w:color w:val="000000" w:themeColor="text1"/>
          <w:sz w:val="24"/>
          <w:szCs w:val="24"/>
        </w:rPr>
        <w:t>[</w:t>
      </w:r>
      <w:r w:rsidR="009F5F11" w:rsidRPr="00103B08">
        <w:rPr>
          <w:b w:val="0"/>
          <w:color w:val="000000" w:themeColor="text1"/>
          <w:sz w:val="24"/>
          <w:szCs w:val="24"/>
        </w:rPr>
        <w:t xml:space="preserve"> Diplomová práca]. Univerzita Konštantína Filozofa v Nitre. Fakulta prírodných</w:t>
      </w:r>
      <w:r w:rsidR="009F5F11" w:rsidRPr="00C27A24">
        <w:t xml:space="preserve"> </w:t>
      </w:r>
      <w:r w:rsidR="009F5F11" w:rsidRPr="004532CD">
        <w:rPr>
          <w:b w:val="0"/>
          <w:sz w:val="24"/>
          <w:szCs w:val="24"/>
        </w:rPr>
        <w:t xml:space="preserve">vied. Školiteľ: </w:t>
      </w:r>
      <w:r w:rsidRPr="004532CD">
        <w:rPr>
          <w:b w:val="0"/>
          <w:sz w:val="24"/>
          <w:szCs w:val="24"/>
        </w:rPr>
        <w:t>RNDr. Libuša Lengyelová, PhD .</w:t>
      </w:r>
      <w:r w:rsidR="00536CAE">
        <w:rPr>
          <w:b w:val="0"/>
          <w:sz w:val="24"/>
          <w:szCs w:val="24"/>
        </w:rPr>
        <w:t xml:space="preserve"> </w:t>
      </w:r>
      <w:r w:rsidR="009F5F11" w:rsidRPr="004532CD">
        <w:rPr>
          <w:b w:val="0"/>
          <w:sz w:val="24"/>
          <w:szCs w:val="24"/>
        </w:rPr>
        <w:t>Stupeň odbornej kvalifikácie: Magister</w:t>
      </w:r>
      <w:r w:rsidR="004532CD">
        <w:rPr>
          <w:b w:val="0"/>
          <w:sz w:val="24"/>
          <w:szCs w:val="24"/>
        </w:rPr>
        <w:t xml:space="preserve">. </w:t>
      </w:r>
      <w:r w:rsidR="009F5F11" w:rsidRPr="004532CD">
        <w:rPr>
          <w:b w:val="0"/>
          <w:sz w:val="24"/>
          <w:szCs w:val="24"/>
        </w:rPr>
        <w:t>Nitra : FPV, 20</w:t>
      </w:r>
      <w:r w:rsidR="00536CAE">
        <w:rPr>
          <w:b w:val="0"/>
          <w:sz w:val="24"/>
          <w:szCs w:val="24"/>
        </w:rPr>
        <w:t>21</w:t>
      </w:r>
      <w:r w:rsidR="009F5F11" w:rsidRPr="004532CD">
        <w:rPr>
          <w:b w:val="0"/>
          <w:sz w:val="24"/>
          <w:szCs w:val="24"/>
        </w:rPr>
        <w:t>. .... s. (uviesť počet strán)</w:t>
      </w:r>
    </w:p>
    <w:p w:rsidR="00536CAE" w:rsidRDefault="00536CAE" w:rsidP="006909C9"/>
    <w:p w:rsidR="00010C43" w:rsidRPr="0085531A" w:rsidRDefault="004C3EA9" w:rsidP="00393112">
      <w:pPr>
        <w:ind w:firstLine="851"/>
      </w:pPr>
      <w:r>
        <w:t>Kvasinky</w:t>
      </w:r>
      <w:r w:rsidR="001E60BD">
        <w:t xml:space="preserve"> sú </w:t>
      </w:r>
      <w:r w:rsidR="00393112">
        <w:t>heterotrofné eukaryotické</w:t>
      </w:r>
      <w:r w:rsidR="001E60BD">
        <w:t xml:space="preserve"> </w:t>
      </w:r>
      <w:r w:rsidR="00393112">
        <w:t>mikro</w:t>
      </w:r>
      <w:r w:rsidR="001E60BD">
        <w:t>organizmy</w:t>
      </w:r>
      <w:r w:rsidR="00393112">
        <w:t xml:space="preserve">, ktoré sú súčasťou </w:t>
      </w:r>
      <w:r w:rsidR="00B1463F">
        <w:t>normálnej</w:t>
      </w:r>
      <w:r w:rsidR="00393112">
        <w:t xml:space="preserve"> mikroflóry človeka. </w:t>
      </w:r>
      <w:r w:rsidR="00B1463F">
        <w:t>Vplyvom mnohých faktorov môžu vyvolať menej závažné, ale niekedy aj život ohrozujúce infekčné komplikácie a ochorenia. Počet mykotických infekcií stále narastá</w:t>
      </w:r>
      <w:r w:rsidR="0085531A">
        <w:t xml:space="preserve"> a čoraz častejšie sú vyvolávané druhom </w:t>
      </w:r>
      <w:r w:rsidR="00010C43">
        <w:rPr>
          <w:i/>
        </w:rPr>
        <w:t>N</w:t>
      </w:r>
      <w:r w:rsidR="0085531A" w:rsidRPr="0085531A">
        <w:rPr>
          <w:i/>
        </w:rPr>
        <w:t>on-albicans Candida</w:t>
      </w:r>
      <w:r w:rsidR="0085531A">
        <w:t>.</w:t>
      </w:r>
      <w:r w:rsidR="00B1463F">
        <w:t xml:space="preserve"> Preto je dôležitá ich včasná identifikácia. Klasické metódy identifikácie kvasiniek založené na sledovaní fyziologických a morfologických znakov sú pomaly nahradené modern</w:t>
      </w:r>
      <w:r w:rsidR="00D51B9F">
        <w:t>ými molekulárnymi metódami, aký</w:t>
      </w:r>
      <w:r w:rsidR="00B1463F">
        <w:t>mi je aj hmo</w:t>
      </w:r>
      <w:r w:rsidR="00D51B9F">
        <w:t>tnostná spektrometria MALDI-TOF</w:t>
      </w:r>
      <w:r w:rsidR="00B1463F">
        <w:t xml:space="preserve">. Hmotnostná spektrometria je rýchla a dobre reprodukovateľná metóda, preto sa čoraz viac rozširuje do klinických laboratórií. </w:t>
      </w:r>
      <w:r w:rsidR="0085531A">
        <w:t xml:space="preserve">V našej práci sme sa zamerali na identifikáciu siedmych druhov kvasiniek </w:t>
      </w:r>
      <w:r w:rsidR="00010C43">
        <w:rPr>
          <w:i/>
        </w:rPr>
        <w:t>N</w:t>
      </w:r>
      <w:r w:rsidR="0085531A" w:rsidRPr="0085531A">
        <w:rPr>
          <w:i/>
        </w:rPr>
        <w:t>on-albicans</w:t>
      </w:r>
      <w:r w:rsidR="0085531A">
        <w:t xml:space="preserve"> </w:t>
      </w:r>
      <w:r w:rsidR="0085531A" w:rsidRPr="0085531A">
        <w:rPr>
          <w:i/>
        </w:rPr>
        <w:t>Candida</w:t>
      </w:r>
      <w:r w:rsidR="0085531A">
        <w:rPr>
          <w:i/>
        </w:rPr>
        <w:t xml:space="preserve">. </w:t>
      </w:r>
      <w:r w:rsidR="00010C43">
        <w:t xml:space="preserve">Zozbierali sme 100 rôznych vzoriek klinických materiálov v mikrobiologickom laboratóriu. </w:t>
      </w:r>
      <w:r w:rsidR="0085531A">
        <w:t>Porovnávali sme tri metódy</w:t>
      </w:r>
      <w:r w:rsidR="00010C43">
        <w:t xml:space="preserve"> prípravy vzorky pred ich analýzou </w:t>
      </w:r>
      <w:r w:rsidR="0085531A" w:rsidRPr="0085531A">
        <w:t xml:space="preserve"> </w:t>
      </w:r>
      <w:r w:rsidR="00010C43">
        <w:t>MALDI-TOF MS.</w:t>
      </w:r>
      <w:r w:rsidR="0085531A">
        <w:t xml:space="preserve"> </w:t>
      </w:r>
      <w:r w:rsidR="00010C43">
        <w:t>Najúčinnejšou metód</w:t>
      </w:r>
      <w:r w:rsidR="005D460A">
        <w:t>ou</w:t>
      </w:r>
      <w:r w:rsidR="00010C43">
        <w:t xml:space="preserve"> prípravy vzorky bola extrakčná metóda pomoc</w:t>
      </w:r>
      <w:r w:rsidR="00C52BA8">
        <w:t>o</w:t>
      </w:r>
      <w:r w:rsidR="00010C43">
        <w:t xml:space="preserve">u etanolu a kyseliny mravčej, kde sa nám podarilo identifikovať 99% vzoriek s vysokým identifikačným skóre. Najčastejšie izolovanou kvasinkou bola </w:t>
      </w:r>
      <w:r w:rsidR="00DB59D5" w:rsidRPr="00DB59D5">
        <w:rPr>
          <w:i/>
        </w:rPr>
        <w:t>C. glabrata</w:t>
      </w:r>
      <w:r w:rsidR="00010C43">
        <w:t>, ktorú sme identifikovali v počte 43 kmeňov. V najmenšom počte sme zachytili kvasinky u mladších ročníkov</w:t>
      </w:r>
      <w:r w:rsidR="00D51B9F">
        <w:t xml:space="preserve"> pod 40 rokov, naopak najväčší výskyt pozitívnych nálezov bol </w:t>
      </w:r>
      <w:r w:rsidR="005C35DE">
        <w:t xml:space="preserve">u pacientov </w:t>
      </w:r>
      <w:r w:rsidR="00D51B9F">
        <w:t>vo veku nad 60 rokov. U žien sme najčastejšie izolovali kvasinky z výterov pošvy a u mužov zo vzoriek spút. Ďalej sme testovali vzorky prostredníctvom biochemických testov YST 8, kde sme správne identifikovali 100% vzoriek</w:t>
      </w:r>
      <w:r w:rsidR="006909C9">
        <w:t>, ale výsledok sme dosiahli až po 24 hodinách. Jednou z výhod MALDI-TOF MS je rýchlosť, pretože výsledok máme približne do piatich minút.</w:t>
      </w:r>
    </w:p>
    <w:p w:rsidR="00536CAE" w:rsidRDefault="00536CAE" w:rsidP="009F5F11"/>
    <w:p w:rsidR="009F5F11" w:rsidRPr="00C27A24" w:rsidRDefault="009F5F11" w:rsidP="009F5F11">
      <w:pPr>
        <w:ind w:firstLine="0"/>
      </w:pPr>
      <w:r w:rsidRPr="005F57F7">
        <w:rPr>
          <w:b/>
        </w:rPr>
        <w:t>Kľúčové slová</w:t>
      </w:r>
      <w:r w:rsidRPr="00C27A24">
        <w:t xml:space="preserve">: </w:t>
      </w:r>
      <w:r w:rsidR="005F57F7" w:rsidRPr="005F57F7">
        <w:rPr>
          <w:i/>
        </w:rPr>
        <w:t>Non-albicans Candida</w:t>
      </w:r>
      <w:r w:rsidR="005F57F7">
        <w:t xml:space="preserve">. Hmotnostná spektrometria MALDI-TOF. Biochemické testy. </w:t>
      </w:r>
      <w:r w:rsidRPr="00C27A24">
        <w:t xml:space="preserve"> </w:t>
      </w:r>
      <w:r w:rsidR="00742471">
        <w:t>Identifikácia kvasiniek</w:t>
      </w:r>
    </w:p>
    <w:p w:rsidR="009F5F11" w:rsidRDefault="009F5F11" w:rsidP="009F5F11"/>
    <w:p w:rsidR="009F5F11" w:rsidRPr="00C27A24" w:rsidRDefault="009F5F11" w:rsidP="009F5F11">
      <w:pPr>
        <w:pStyle w:val="Necislovanynazov"/>
      </w:pPr>
      <w:r w:rsidRPr="00C27A24">
        <w:br w:type="page"/>
      </w:r>
      <w:r w:rsidRPr="00C27A24">
        <w:lastRenderedPageBreak/>
        <w:t>A</w:t>
      </w:r>
      <w:r w:rsidR="006C66AE">
        <w:t>bstract</w:t>
      </w:r>
    </w:p>
    <w:p w:rsidR="009F5F11" w:rsidRPr="00C27A24" w:rsidRDefault="009F5F11" w:rsidP="009F5F11"/>
    <w:p w:rsidR="006C66AE" w:rsidRDefault="004C7030" w:rsidP="009F5F11">
      <w:r>
        <w:t>KOVACOVA</w:t>
      </w:r>
      <w:r w:rsidR="009F5F11" w:rsidRPr="00C27A24">
        <w:t xml:space="preserve">, </w:t>
      </w:r>
      <w:r>
        <w:t>Bohuslava</w:t>
      </w:r>
      <w:r w:rsidR="009F5F11" w:rsidRPr="00C27A24">
        <w:t>:</w:t>
      </w:r>
      <w:r>
        <w:t xml:space="preserve"> </w:t>
      </w:r>
      <w:r>
        <w:rPr>
          <w:b/>
        </w:rPr>
        <w:tab/>
      </w:r>
      <w:r w:rsidRPr="00ED0461">
        <w:t xml:space="preserve">Use of MALDI-TOF mass spectrometry for identification </w:t>
      </w:r>
      <w:r>
        <w:tab/>
      </w:r>
      <w:r w:rsidRPr="00ED0461">
        <w:t xml:space="preserve">of the </w:t>
      </w:r>
      <w:r w:rsidRPr="00ED0461">
        <w:rPr>
          <w:i/>
        </w:rPr>
        <w:t>Candida</w:t>
      </w:r>
      <w:r>
        <w:rPr>
          <w:i/>
        </w:rPr>
        <w:t xml:space="preserve"> </w:t>
      </w:r>
      <w:r>
        <w:t>group</w:t>
      </w:r>
      <w:r>
        <w:rPr>
          <w:b/>
        </w:rPr>
        <w:tab/>
      </w:r>
      <w:r>
        <w:t xml:space="preserve"> [</w:t>
      </w:r>
      <w:r w:rsidR="009F5F11" w:rsidRPr="00C27A24">
        <w:t xml:space="preserve">Diploma Thesis </w:t>
      </w:r>
      <w:r w:rsidRPr="00C27A24">
        <w:t>].</w:t>
      </w:r>
      <w:r w:rsidR="009F5F11" w:rsidRPr="00C27A24">
        <w:t>Constantine the Philosopher University in Nitra. Faculty of Natural Sciences</w:t>
      </w:r>
      <w:r w:rsidR="009F5F11">
        <w:t xml:space="preserve">. </w:t>
      </w:r>
      <w:r w:rsidR="009F5F11" w:rsidRPr="00C27A24">
        <w:t xml:space="preserve">Supervisor: </w:t>
      </w:r>
      <w:r>
        <w:t>RNDr. Libuša Lengyelová, PhD</w:t>
      </w:r>
      <w:r w:rsidR="009F5F11" w:rsidRPr="00C27A24">
        <w:t>. Degree of Qualification: Bachelor, Master of</w:t>
      </w:r>
      <w:r w:rsidR="006C66AE">
        <w:t xml:space="preserve"> biology</w:t>
      </w:r>
    </w:p>
    <w:p w:rsidR="006C66AE" w:rsidRDefault="006C66AE">
      <w:pPr>
        <w:spacing w:line="240" w:lineRule="auto"/>
        <w:ind w:firstLine="0"/>
        <w:jc w:val="left"/>
      </w:pPr>
    </w:p>
    <w:p w:rsidR="006C66AE" w:rsidRPr="00C27A24" w:rsidRDefault="006C66AE" w:rsidP="006C66AE">
      <w:r w:rsidRPr="00C27A24">
        <w:t>. Nitra : FNS, 20</w:t>
      </w:r>
      <w:r>
        <w:t>20</w:t>
      </w:r>
      <w:r w:rsidRPr="00C27A24">
        <w:t>. .... p. (uviesť počet strán)</w:t>
      </w:r>
    </w:p>
    <w:p w:rsidR="006C66AE" w:rsidRPr="00C27A24" w:rsidRDefault="006C66AE" w:rsidP="006C66AE">
      <w:r w:rsidRPr="00C27A24">
        <w:t>... 1 prázdny riadok</w:t>
      </w:r>
    </w:p>
    <w:p w:rsidR="006C66AE" w:rsidRPr="00C27A24" w:rsidRDefault="006C66AE" w:rsidP="006C66AE">
      <w:r w:rsidRPr="00C27A24">
        <w:t>... text abstraktu v anglickom jazyku</w:t>
      </w:r>
    </w:p>
    <w:p w:rsidR="006C66AE" w:rsidRPr="00C27A24" w:rsidRDefault="006C66AE" w:rsidP="006C66AE">
      <w:r w:rsidRPr="00C27A24">
        <w:t>... 1 prázdny riadok</w:t>
      </w:r>
    </w:p>
    <w:p w:rsidR="004C7030" w:rsidRPr="004C7030" w:rsidRDefault="006C66AE" w:rsidP="00527FAB">
      <w:pPr>
        <w:ind w:firstLine="0"/>
        <w:jc w:val="left"/>
        <w:sectPr w:rsidR="004C7030" w:rsidRPr="004C7030" w:rsidSect="00800A26">
          <w:footerReference w:type="default" r:id="rId15"/>
          <w:footerReference w:type="first" r:id="rId16"/>
          <w:pgSz w:w="11907" w:h="16840" w:code="9"/>
          <w:pgMar w:top="1418" w:right="1134" w:bottom="1418" w:left="1985" w:header="709" w:footer="709" w:gutter="0"/>
          <w:pgNumType w:start="3"/>
          <w:cols w:space="708"/>
          <w:docGrid w:linePitch="326"/>
        </w:sectPr>
      </w:pPr>
      <w:r w:rsidRPr="003D10A8">
        <w:rPr>
          <w:b/>
        </w:rPr>
        <w:t>Keywords:</w:t>
      </w:r>
      <w:r w:rsidRPr="00C27A24">
        <w:t xml:space="preserve"> </w:t>
      </w:r>
      <w:r w:rsidR="00536CAE">
        <w:t>Mass spectrometry</w:t>
      </w:r>
      <w:r w:rsidR="00AD32B2">
        <w:t xml:space="preserve"> MALDI-TOF</w:t>
      </w:r>
      <w:r w:rsidR="00536CAE">
        <w:t xml:space="preserve">. </w:t>
      </w:r>
      <w:r w:rsidR="00536CAE">
        <w:rPr>
          <w:i/>
        </w:rPr>
        <w:t xml:space="preserve">Non-albicans Candida. </w:t>
      </w:r>
      <w:r w:rsidR="00536CAE">
        <w:t>Biochemical tests.</w:t>
      </w:r>
      <w:r w:rsidRPr="00C27A24">
        <w:t xml:space="preserve"> (minimálne 4 - jednotlivé slová sa oddeľujú bodko</w:t>
      </w:r>
      <w:r w:rsidR="00527FAB">
        <w:t>u a začínajú sa veľkým písmeno</w:t>
      </w:r>
    </w:p>
    <w:sdt>
      <w:sdtPr>
        <w:rPr>
          <w:rFonts w:ascii="Times New Roman" w:eastAsia="Times New Roman" w:hAnsi="Times New Roman" w:cs="Times New Roman"/>
          <w:b w:val="0"/>
          <w:bCs w:val="0"/>
          <w:color w:val="auto"/>
          <w:sz w:val="24"/>
          <w:szCs w:val="24"/>
          <w:lang w:eastAsia="sk-SK"/>
        </w:rPr>
        <w:id w:val="157915597"/>
        <w:docPartObj>
          <w:docPartGallery w:val="Table of Contents"/>
          <w:docPartUnique/>
        </w:docPartObj>
      </w:sdtPr>
      <w:sdtEndPr/>
      <w:sdtContent>
        <w:p w:rsidR="00527FAB" w:rsidRPr="003B4705" w:rsidRDefault="00527FAB" w:rsidP="00527FAB">
          <w:pPr>
            <w:pStyle w:val="Hlavikaobsahu"/>
            <w:rPr>
              <w:rFonts w:ascii="Times New Roman" w:hAnsi="Times New Roman" w:cs="Times New Roman"/>
              <w:b w:val="0"/>
              <w:sz w:val="24"/>
              <w:szCs w:val="24"/>
            </w:rPr>
          </w:pPr>
          <w:r w:rsidRPr="003B4705">
            <w:rPr>
              <w:rFonts w:ascii="Times New Roman" w:hAnsi="Times New Roman" w:cs="Times New Roman"/>
              <w:b w:val="0"/>
              <w:color w:val="000000" w:themeColor="text1"/>
              <w:szCs w:val="24"/>
            </w:rPr>
            <w:t>Obsah</w:t>
          </w:r>
        </w:p>
        <w:p w:rsidR="00527FAB" w:rsidRPr="003B4705" w:rsidRDefault="00527FAB" w:rsidP="00527FAB"/>
        <w:p w:rsidR="00527FAB" w:rsidRPr="003B4705" w:rsidRDefault="00527FAB" w:rsidP="00527FAB">
          <w:pPr>
            <w:ind w:firstLine="0"/>
          </w:pPr>
          <w:r w:rsidRPr="003B4705">
            <w:t>Ú</w:t>
          </w:r>
          <w:r>
            <w:t>vod</w:t>
          </w:r>
        </w:p>
        <w:p w:rsidR="00527FAB" w:rsidRPr="00527FAB" w:rsidRDefault="00FC25A5" w:rsidP="00527FAB">
          <w:pPr>
            <w:pStyle w:val="Obsah1"/>
            <w:rPr>
              <w:rFonts w:eastAsiaTheme="minorEastAsia"/>
              <w:noProof/>
            </w:rPr>
          </w:pPr>
          <w:r w:rsidRPr="00527FAB">
            <w:fldChar w:fldCharType="begin"/>
          </w:r>
          <w:r w:rsidR="00527FAB" w:rsidRPr="00527FAB">
            <w:instrText xml:space="preserve"> TOC \o "1-3" \h \z \u </w:instrText>
          </w:r>
          <w:r w:rsidRPr="00527FAB">
            <w:fldChar w:fldCharType="separate"/>
          </w:r>
          <w:hyperlink w:anchor="_Toc68716913" w:history="1">
            <w:r w:rsidR="00527FAB" w:rsidRPr="00527FAB">
              <w:rPr>
                <w:rStyle w:val="Hypertextovprepojenie"/>
                <w:noProof/>
              </w:rPr>
              <w:t>1</w:t>
            </w:r>
            <w:r w:rsidR="00527FAB" w:rsidRPr="00527FAB">
              <w:rPr>
                <w:rFonts w:eastAsiaTheme="minorEastAsia"/>
                <w:noProof/>
              </w:rPr>
              <w:tab/>
            </w:r>
            <w:r w:rsidR="00527FAB" w:rsidRPr="00527FAB">
              <w:rPr>
                <w:rStyle w:val="Hypertextovprepojenie"/>
                <w:noProof/>
              </w:rPr>
              <w:t>Literárny prehľad</w:t>
            </w:r>
            <w:r w:rsidR="00527FAB" w:rsidRPr="00527FAB">
              <w:rPr>
                <w:noProof/>
                <w:webHidden/>
              </w:rPr>
              <w:tab/>
            </w:r>
            <w:r w:rsidRPr="00527FAB">
              <w:rPr>
                <w:noProof/>
                <w:webHidden/>
              </w:rPr>
              <w:fldChar w:fldCharType="begin"/>
            </w:r>
            <w:r w:rsidR="00527FAB" w:rsidRPr="00527FAB">
              <w:rPr>
                <w:noProof/>
                <w:webHidden/>
              </w:rPr>
              <w:instrText xml:space="preserve"> PAGEREF _Toc68716913 \h </w:instrText>
            </w:r>
            <w:r w:rsidRPr="00527FAB">
              <w:rPr>
                <w:noProof/>
                <w:webHidden/>
              </w:rPr>
            </w:r>
            <w:r w:rsidRPr="00527FAB">
              <w:rPr>
                <w:noProof/>
                <w:webHidden/>
              </w:rPr>
              <w:fldChar w:fldCharType="separate"/>
            </w:r>
            <w:r w:rsidR="00527FAB" w:rsidRPr="00527FAB">
              <w:rPr>
                <w:noProof/>
                <w:webHidden/>
              </w:rPr>
              <w:t>12</w:t>
            </w:r>
            <w:r w:rsidRPr="00527FAB">
              <w:rPr>
                <w:noProof/>
                <w:webHidden/>
              </w:rPr>
              <w:fldChar w:fldCharType="end"/>
            </w:r>
          </w:hyperlink>
        </w:p>
        <w:p w:rsidR="00527FAB" w:rsidRPr="00527FAB" w:rsidRDefault="005B1521" w:rsidP="00527FAB">
          <w:pPr>
            <w:pStyle w:val="Obsah1"/>
          </w:pPr>
          <w:hyperlink w:anchor="_Toc68716914" w:history="1">
            <w:r w:rsidR="00527FAB" w:rsidRPr="00527FAB">
              <w:rPr>
                <w:rStyle w:val="Hypertextovprepojenie"/>
                <w:noProof/>
              </w:rPr>
              <w:t>1.2</w:t>
            </w:r>
            <w:r w:rsidR="00527FAB" w:rsidRPr="00527FAB">
              <w:rPr>
                <w:rFonts w:eastAsiaTheme="minorEastAsia"/>
                <w:noProof/>
              </w:rPr>
              <w:tab/>
            </w:r>
            <w:r w:rsidR="00527FAB" w:rsidRPr="00527FAB">
              <w:rPr>
                <w:rStyle w:val="Hypertextovprepojenie"/>
                <w:noProof/>
              </w:rPr>
              <w:t>Základná charakteristika kvasinkových mikroorganizmov</w:t>
            </w:r>
            <w:r w:rsidR="00527FAB" w:rsidRPr="00527FAB">
              <w:rPr>
                <w:noProof/>
                <w:webHidden/>
              </w:rPr>
              <w:tab/>
            </w:r>
            <w:r w:rsidR="00FC25A5" w:rsidRPr="00527FAB">
              <w:rPr>
                <w:noProof/>
                <w:webHidden/>
              </w:rPr>
              <w:fldChar w:fldCharType="begin"/>
            </w:r>
            <w:r w:rsidR="00527FAB" w:rsidRPr="00527FAB">
              <w:rPr>
                <w:noProof/>
                <w:webHidden/>
              </w:rPr>
              <w:instrText xml:space="preserve"> PAGEREF _Toc68716914 \h </w:instrText>
            </w:r>
            <w:r w:rsidR="00FC25A5" w:rsidRPr="00527FAB">
              <w:rPr>
                <w:noProof/>
                <w:webHidden/>
              </w:rPr>
            </w:r>
            <w:r w:rsidR="00FC25A5" w:rsidRPr="00527FAB">
              <w:rPr>
                <w:noProof/>
                <w:webHidden/>
              </w:rPr>
              <w:fldChar w:fldCharType="separate"/>
            </w:r>
            <w:r w:rsidR="00527FAB" w:rsidRPr="00527FAB">
              <w:rPr>
                <w:noProof/>
                <w:webHidden/>
              </w:rPr>
              <w:t>12</w:t>
            </w:r>
            <w:r w:rsidR="00FC25A5" w:rsidRPr="00527FAB">
              <w:rPr>
                <w:noProof/>
                <w:webHidden/>
              </w:rPr>
              <w:fldChar w:fldCharType="end"/>
            </w:r>
          </w:hyperlink>
        </w:p>
        <w:p w:rsidR="00527FAB" w:rsidRPr="00527FAB" w:rsidRDefault="00527FAB" w:rsidP="00527FAB">
          <w:pPr>
            <w:pStyle w:val="Podtitul"/>
            <w:ind w:left="851" w:hanging="851"/>
            <w:rPr>
              <w:rStyle w:val="Siln"/>
              <w:b w:val="0"/>
              <w:i w:val="0"/>
              <w:color w:val="000000" w:themeColor="text1"/>
              <w:sz w:val="24"/>
            </w:rPr>
          </w:pPr>
          <w:r w:rsidRPr="00527FAB">
            <w:rPr>
              <w:rStyle w:val="Siln"/>
              <w:b w:val="0"/>
              <w:i w:val="0"/>
              <w:color w:val="000000" w:themeColor="text1"/>
              <w:sz w:val="24"/>
            </w:rPr>
            <w:t>1.3</w:t>
          </w:r>
          <w:r w:rsidRPr="00527FAB">
            <w:rPr>
              <w:rStyle w:val="Siln"/>
              <w:b w:val="0"/>
              <w:i w:val="0"/>
              <w:color w:val="000000" w:themeColor="text1"/>
              <w:sz w:val="24"/>
            </w:rPr>
            <w:tab/>
            <w:t>Tvar a štruktúra kvasiniek</w:t>
          </w:r>
        </w:p>
        <w:p w:rsidR="00527FAB" w:rsidRPr="00527FAB" w:rsidRDefault="00527FAB" w:rsidP="00527FAB">
          <w:pPr>
            <w:ind w:left="851" w:hanging="851"/>
            <w:rPr>
              <w:rStyle w:val="Siln"/>
              <w:b w:val="0"/>
              <w:sz w:val="24"/>
            </w:rPr>
          </w:pPr>
          <w:bookmarkStart w:id="2" w:name="_Toc68716915"/>
          <w:r w:rsidRPr="00527FAB">
            <w:rPr>
              <w:rStyle w:val="Siln"/>
              <w:b w:val="0"/>
              <w:sz w:val="24"/>
            </w:rPr>
            <w:t>1.4</w:t>
          </w:r>
          <w:r w:rsidRPr="00527FAB">
            <w:rPr>
              <w:rStyle w:val="Siln"/>
              <w:b w:val="0"/>
              <w:sz w:val="24"/>
            </w:rPr>
            <w:tab/>
            <w:t xml:space="preserve">Rod </w:t>
          </w:r>
          <w:r w:rsidRPr="00527FAB">
            <w:rPr>
              <w:rStyle w:val="Siln"/>
              <w:b w:val="0"/>
              <w:i/>
              <w:sz w:val="24"/>
            </w:rPr>
            <w:t>Candida</w:t>
          </w:r>
          <w:bookmarkEnd w:id="2"/>
        </w:p>
        <w:p w:rsidR="00527FAB" w:rsidRPr="00527FAB" w:rsidRDefault="00527FAB" w:rsidP="00527FAB">
          <w:pPr>
            <w:ind w:left="851" w:hanging="851"/>
            <w:rPr>
              <w:rStyle w:val="Siln"/>
              <w:b w:val="0"/>
              <w:sz w:val="24"/>
            </w:rPr>
          </w:pPr>
          <w:r w:rsidRPr="00527FAB">
            <w:rPr>
              <w:rStyle w:val="Siln"/>
              <w:b w:val="0"/>
              <w:sz w:val="24"/>
            </w:rPr>
            <w:t>1.4.1</w:t>
          </w:r>
          <w:r w:rsidRPr="00527FAB">
            <w:rPr>
              <w:rStyle w:val="Siln"/>
              <w:b w:val="0"/>
              <w:sz w:val="24"/>
            </w:rPr>
            <w:tab/>
            <w:t>Základná charakteristika</w:t>
          </w:r>
        </w:p>
        <w:p w:rsidR="00527FAB" w:rsidRPr="00527FAB" w:rsidRDefault="00527FAB" w:rsidP="00527FAB">
          <w:pPr>
            <w:ind w:left="851" w:hanging="851"/>
            <w:rPr>
              <w:rStyle w:val="Siln"/>
              <w:b w:val="0"/>
              <w:sz w:val="24"/>
            </w:rPr>
          </w:pPr>
          <w:r w:rsidRPr="00527FAB">
            <w:rPr>
              <w:rStyle w:val="Siln"/>
              <w:b w:val="0"/>
              <w:sz w:val="24"/>
            </w:rPr>
            <w:t>1.4.2</w:t>
          </w:r>
          <w:r w:rsidRPr="00527FAB">
            <w:rPr>
              <w:rStyle w:val="Siln"/>
              <w:b w:val="0"/>
              <w:sz w:val="24"/>
            </w:rPr>
            <w:tab/>
            <w:t>Taxonomické zaradenie</w:t>
          </w:r>
        </w:p>
        <w:p w:rsidR="00527FAB" w:rsidRPr="00527FAB" w:rsidRDefault="00527FAB" w:rsidP="00527FAB">
          <w:pPr>
            <w:ind w:left="851" w:hanging="851"/>
            <w:rPr>
              <w:rStyle w:val="Siln"/>
              <w:b w:val="0"/>
              <w:i/>
              <w:sz w:val="24"/>
            </w:rPr>
          </w:pPr>
          <w:r w:rsidRPr="00527FAB">
            <w:rPr>
              <w:rStyle w:val="Siln"/>
              <w:b w:val="0"/>
              <w:sz w:val="24"/>
            </w:rPr>
            <w:t>1.4.3</w:t>
          </w:r>
          <w:r w:rsidRPr="00527FAB">
            <w:rPr>
              <w:rStyle w:val="Siln"/>
              <w:b w:val="0"/>
              <w:i/>
              <w:sz w:val="24"/>
            </w:rPr>
            <w:tab/>
            <w:t>Non-albicans Candida spp.</w:t>
          </w:r>
        </w:p>
        <w:p w:rsidR="00527FAB" w:rsidRPr="00527FAB" w:rsidRDefault="00527FAB" w:rsidP="00527FAB">
          <w:pPr>
            <w:ind w:left="851" w:hanging="851"/>
            <w:rPr>
              <w:rStyle w:val="Siln"/>
              <w:b w:val="0"/>
              <w:sz w:val="24"/>
            </w:rPr>
          </w:pPr>
          <w:r w:rsidRPr="00527FAB">
            <w:rPr>
              <w:rStyle w:val="Siln"/>
              <w:b w:val="0"/>
              <w:sz w:val="24"/>
            </w:rPr>
            <w:t xml:space="preserve">1.5  </w:t>
          </w:r>
          <w:r w:rsidRPr="00527FAB">
            <w:rPr>
              <w:rStyle w:val="Siln"/>
              <w:b w:val="0"/>
              <w:sz w:val="24"/>
            </w:rPr>
            <w:tab/>
            <w:t>Klinický význam</w:t>
          </w:r>
        </w:p>
        <w:p w:rsidR="00527FAB" w:rsidRPr="00527FAB" w:rsidRDefault="00527FAB" w:rsidP="00527FAB">
          <w:pPr>
            <w:ind w:left="851" w:hanging="851"/>
            <w:rPr>
              <w:rStyle w:val="Siln"/>
              <w:b w:val="0"/>
              <w:sz w:val="24"/>
            </w:rPr>
          </w:pPr>
          <w:r w:rsidRPr="00527FAB">
            <w:rPr>
              <w:rStyle w:val="Siln"/>
              <w:b w:val="0"/>
              <w:sz w:val="24"/>
            </w:rPr>
            <w:t>1.5.1</w:t>
          </w:r>
          <w:r w:rsidRPr="00527FAB">
            <w:rPr>
              <w:rStyle w:val="Siln"/>
              <w:b w:val="0"/>
              <w:sz w:val="24"/>
            </w:rPr>
            <w:tab/>
            <w:t>Kandidóza</w:t>
          </w:r>
        </w:p>
        <w:p w:rsidR="00527FAB" w:rsidRPr="00527FAB" w:rsidRDefault="00527FAB" w:rsidP="00527FAB">
          <w:pPr>
            <w:ind w:left="851" w:hanging="851"/>
            <w:rPr>
              <w:rStyle w:val="Siln"/>
              <w:b w:val="0"/>
              <w:sz w:val="24"/>
            </w:rPr>
          </w:pPr>
          <w:r w:rsidRPr="00527FAB">
            <w:rPr>
              <w:rStyle w:val="Siln"/>
              <w:b w:val="0"/>
              <w:sz w:val="24"/>
            </w:rPr>
            <w:t>1.5.2</w:t>
          </w:r>
          <w:r w:rsidRPr="00527FAB">
            <w:rPr>
              <w:rStyle w:val="Siln"/>
              <w:b w:val="0"/>
              <w:sz w:val="24"/>
            </w:rPr>
            <w:tab/>
            <w:t>Kandidóza pohlavných orgánov</w:t>
          </w:r>
        </w:p>
        <w:p w:rsidR="00527FAB" w:rsidRPr="00527FAB" w:rsidRDefault="00527FAB" w:rsidP="00527FAB">
          <w:pPr>
            <w:ind w:left="851" w:hanging="851"/>
            <w:rPr>
              <w:rStyle w:val="Siln"/>
              <w:b w:val="0"/>
              <w:sz w:val="24"/>
            </w:rPr>
          </w:pPr>
          <w:r w:rsidRPr="00527FAB">
            <w:rPr>
              <w:rStyle w:val="Siln"/>
              <w:b w:val="0"/>
              <w:sz w:val="24"/>
            </w:rPr>
            <w:t>1.5.3</w:t>
          </w:r>
          <w:r w:rsidRPr="00527FAB">
            <w:rPr>
              <w:rStyle w:val="Siln"/>
              <w:b w:val="0"/>
              <w:sz w:val="24"/>
            </w:rPr>
            <w:tab/>
            <w:t>Kožná kandidóza</w:t>
          </w:r>
        </w:p>
        <w:p w:rsidR="00527FAB" w:rsidRPr="00527FAB" w:rsidRDefault="00527FAB" w:rsidP="00527FAB">
          <w:pPr>
            <w:ind w:left="851" w:hanging="851"/>
            <w:rPr>
              <w:rStyle w:val="Siln"/>
              <w:b w:val="0"/>
              <w:sz w:val="24"/>
            </w:rPr>
          </w:pPr>
          <w:r w:rsidRPr="00527FAB">
            <w:rPr>
              <w:rStyle w:val="Siln"/>
              <w:b w:val="0"/>
              <w:sz w:val="24"/>
            </w:rPr>
            <w:t>1.5.4</w:t>
          </w:r>
          <w:r w:rsidRPr="00527FAB">
            <w:rPr>
              <w:rStyle w:val="Siln"/>
              <w:b w:val="0"/>
              <w:sz w:val="24"/>
            </w:rPr>
            <w:tab/>
            <w:t>Kvasinky v močových cestách</w:t>
          </w:r>
        </w:p>
        <w:p w:rsidR="00527FAB" w:rsidRPr="00527FAB" w:rsidRDefault="00527FAB" w:rsidP="00527FAB">
          <w:pPr>
            <w:ind w:left="851" w:hanging="851"/>
            <w:rPr>
              <w:rStyle w:val="Siln"/>
              <w:b w:val="0"/>
              <w:sz w:val="24"/>
            </w:rPr>
          </w:pPr>
          <w:r w:rsidRPr="00527FAB">
            <w:rPr>
              <w:rStyle w:val="Siln"/>
              <w:b w:val="0"/>
              <w:sz w:val="24"/>
            </w:rPr>
            <w:t>1.5.5</w:t>
          </w:r>
          <w:r w:rsidRPr="00527FAB">
            <w:rPr>
              <w:rStyle w:val="Siln"/>
              <w:b w:val="0"/>
              <w:sz w:val="24"/>
            </w:rPr>
            <w:tab/>
            <w:t>Kvasinky v dýchacích cestách</w:t>
          </w:r>
        </w:p>
        <w:p w:rsidR="00527FAB" w:rsidRPr="00527FAB" w:rsidRDefault="00527FAB" w:rsidP="00527FAB">
          <w:pPr>
            <w:ind w:left="851" w:hanging="851"/>
            <w:rPr>
              <w:rStyle w:val="Siln"/>
              <w:b w:val="0"/>
              <w:sz w:val="24"/>
            </w:rPr>
          </w:pPr>
          <w:r w:rsidRPr="00527FAB">
            <w:rPr>
              <w:rStyle w:val="Siln"/>
              <w:b w:val="0"/>
              <w:sz w:val="24"/>
            </w:rPr>
            <w:t>1.5.6</w:t>
          </w:r>
          <w:r w:rsidRPr="00527FAB">
            <w:rPr>
              <w:rStyle w:val="Siln"/>
              <w:b w:val="0"/>
              <w:sz w:val="24"/>
            </w:rPr>
            <w:tab/>
            <w:t>Liečba kandidových ochorení</w:t>
          </w:r>
        </w:p>
        <w:p w:rsidR="00527FAB" w:rsidRPr="00527FAB" w:rsidRDefault="00527FAB" w:rsidP="00527FAB">
          <w:pPr>
            <w:ind w:left="851" w:hanging="851"/>
            <w:rPr>
              <w:rStyle w:val="Siln"/>
              <w:b w:val="0"/>
              <w:sz w:val="24"/>
            </w:rPr>
          </w:pPr>
          <w:r w:rsidRPr="00527FAB">
            <w:rPr>
              <w:rStyle w:val="Siln"/>
              <w:b w:val="0"/>
              <w:sz w:val="24"/>
            </w:rPr>
            <w:t xml:space="preserve">1.6 </w:t>
          </w:r>
          <w:r w:rsidRPr="00527FAB">
            <w:rPr>
              <w:rStyle w:val="Siln"/>
              <w:b w:val="0"/>
              <w:sz w:val="24"/>
            </w:rPr>
            <w:tab/>
            <w:t>Laboratórna diagnostika kvasiniek</w:t>
          </w:r>
        </w:p>
        <w:p w:rsidR="00527FAB" w:rsidRPr="00527FAB" w:rsidRDefault="00527FAB" w:rsidP="00527FAB">
          <w:pPr>
            <w:ind w:left="851" w:hanging="851"/>
            <w:rPr>
              <w:rStyle w:val="Siln"/>
              <w:b w:val="0"/>
              <w:sz w:val="24"/>
            </w:rPr>
          </w:pPr>
          <w:r w:rsidRPr="00527FAB">
            <w:rPr>
              <w:rStyle w:val="Siln"/>
              <w:b w:val="0"/>
              <w:sz w:val="24"/>
            </w:rPr>
            <w:t>1.6.1</w:t>
          </w:r>
          <w:r w:rsidRPr="00527FAB">
            <w:rPr>
              <w:rStyle w:val="Siln"/>
              <w:b w:val="0"/>
              <w:sz w:val="24"/>
            </w:rPr>
            <w:tab/>
            <w:t>Mikroskopické metódy</w:t>
          </w:r>
        </w:p>
        <w:p w:rsidR="00527FAB" w:rsidRPr="00527FAB" w:rsidRDefault="00527FAB" w:rsidP="00527FAB">
          <w:pPr>
            <w:ind w:left="851" w:hanging="851"/>
            <w:rPr>
              <w:color w:val="000000" w:themeColor="text1"/>
            </w:rPr>
          </w:pPr>
          <w:r w:rsidRPr="00527FAB">
            <w:rPr>
              <w:rStyle w:val="Siln"/>
              <w:b w:val="0"/>
              <w:sz w:val="24"/>
            </w:rPr>
            <w:t>1.6.2</w:t>
          </w:r>
          <w:r w:rsidRPr="00527FAB">
            <w:rPr>
              <w:rStyle w:val="Siln"/>
              <w:b w:val="0"/>
              <w:sz w:val="24"/>
            </w:rPr>
            <w:tab/>
          </w:r>
          <w:r w:rsidRPr="00527FAB">
            <w:rPr>
              <w:color w:val="000000" w:themeColor="text1"/>
            </w:rPr>
            <w:t>Kultivačná metóda</w:t>
          </w:r>
        </w:p>
        <w:p w:rsidR="00527FAB" w:rsidRPr="00527FAB" w:rsidRDefault="00527FAB" w:rsidP="00527FAB">
          <w:pPr>
            <w:ind w:left="851" w:hanging="851"/>
            <w:rPr>
              <w:rStyle w:val="Siln"/>
              <w:b w:val="0"/>
              <w:sz w:val="24"/>
            </w:rPr>
          </w:pPr>
          <w:r w:rsidRPr="00527FAB">
            <w:rPr>
              <w:rStyle w:val="Siln"/>
              <w:b w:val="0"/>
              <w:sz w:val="24"/>
            </w:rPr>
            <w:t>1.6.3</w:t>
          </w:r>
          <w:r w:rsidRPr="00527FAB">
            <w:rPr>
              <w:rStyle w:val="Siln"/>
              <w:b w:val="0"/>
              <w:sz w:val="24"/>
            </w:rPr>
            <w:tab/>
            <w:t>Biochemické metódy</w:t>
          </w:r>
        </w:p>
        <w:p w:rsidR="00527FAB" w:rsidRPr="00527FAB" w:rsidRDefault="00527FAB" w:rsidP="00527FAB">
          <w:pPr>
            <w:ind w:left="851" w:hanging="851"/>
            <w:rPr>
              <w:rStyle w:val="Siln"/>
              <w:b w:val="0"/>
              <w:sz w:val="24"/>
            </w:rPr>
          </w:pPr>
          <w:r w:rsidRPr="00527FAB">
            <w:rPr>
              <w:rStyle w:val="Siln"/>
              <w:b w:val="0"/>
              <w:sz w:val="24"/>
            </w:rPr>
            <w:t>1.6.4</w:t>
          </w:r>
          <w:r w:rsidRPr="00527FAB">
            <w:rPr>
              <w:rStyle w:val="Siln"/>
              <w:b w:val="0"/>
              <w:sz w:val="24"/>
            </w:rPr>
            <w:tab/>
            <w:t>Sérologická metóda</w:t>
          </w:r>
        </w:p>
        <w:p w:rsidR="00527FAB" w:rsidRPr="00527FAB" w:rsidRDefault="00527FAB" w:rsidP="00527FAB">
          <w:pPr>
            <w:ind w:left="851" w:hanging="851"/>
          </w:pPr>
          <w:r w:rsidRPr="00527FAB">
            <w:rPr>
              <w:rStyle w:val="Siln"/>
              <w:b w:val="0"/>
              <w:sz w:val="24"/>
            </w:rPr>
            <w:t xml:space="preserve">1.6.5 </w:t>
          </w:r>
          <w:r w:rsidRPr="00527FAB">
            <w:rPr>
              <w:rStyle w:val="Siln"/>
              <w:b w:val="0"/>
              <w:sz w:val="24"/>
            </w:rPr>
            <w:tab/>
            <w:t>Molekulárne genetické metódy</w:t>
          </w:r>
        </w:p>
        <w:p w:rsidR="00527FAB" w:rsidRPr="00527FAB" w:rsidRDefault="005B1521" w:rsidP="00527FAB">
          <w:pPr>
            <w:pStyle w:val="Obsah1"/>
            <w:rPr>
              <w:rFonts w:eastAsiaTheme="minorEastAsia"/>
              <w:noProof/>
            </w:rPr>
          </w:pPr>
          <w:hyperlink w:anchor="_Toc68716916" w:history="1">
            <w:r w:rsidR="00527FAB" w:rsidRPr="00527FAB">
              <w:rPr>
                <w:rStyle w:val="Hypertextovprepojenie"/>
                <w:noProof/>
              </w:rPr>
              <w:t>2</w:t>
            </w:r>
            <w:r w:rsidR="00527FAB" w:rsidRPr="00527FAB">
              <w:rPr>
                <w:rFonts w:eastAsiaTheme="minorEastAsia"/>
                <w:noProof/>
              </w:rPr>
              <w:tab/>
            </w:r>
            <w:r w:rsidR="00527FAB" w:rsidRPr="00527FAB">
              <w:rPr>
                <w:rStyle w:val="Hypertextovprepojenie"/>
                <w:noProof/>
              </w:rPr>
              <w:t>Ciele práce</w:t>
            </w:r>
            <w:r w:rsidR="00527FAB" w:rsidRPr="00527FAB">
              <w:rPr>
                <w:noProof/>
                <w:webHidden/>
              </w:rPr>
              <w:tab/>
            </w:r>
            <w:r w:rsidR="00FC25A5" w:rsidRPr="00527FAB">
              <w:rPr>
                <w:noProof/>
                <w:webHidden/>
              </w:rPr>
              <w:fldChar w:fldCharType="begin"/>
            </w:r>
            <w:r w:rsidR="00527FAB" w:rsidRPr="00527FAB">
              <w:rPr>
                <w:noProof/>
                <w:webHidden/>
              </w:rPr>
              <w:instrText xml:space="preserve"> PAGEREF _Toc68716916 \h </w:instrText>
            </w:r>
            <w:r w:rsidR="00FC25A5" w:rsidRPr="00527FAB">
              <w:rPr>
                <w:noProof/>
                <w:webHidden/>
              </w:rPr>
            </w:r>
            <w:r w:rsidR="00FC25A5" w:rsidRPr="00527FAB">
              <w:rPr>
                <w:noProof/>
                <w:webHidden/>
              </w:rPr>
              <w:fldChar w:fldCharType="separate"/>
            </w:r>
            <w:r w:rsidR="00527FAB" w:rsidRPr="00527FAB">
              <w:rPr>
                <w:noProof/>
                <w:webHidden/>
              </w:rPr>
              <w:t>38</w:t>
            </w:r>
            <w:r w:rsidR="00FC25A5" w:rsidRPr="00527FAB">
              <w:rPr>
                <w:noProof/>
                <w:webHidden/>
              </w:rPr>
              <w:fldChar w:fldCharType="end"/>
            </w:r>
          </w:hyperlink>
        </w:p>
        <w:p w:rsidR="00527FAB" w:rsidRPr="00527FAB" w:rsidRDefault="005B1521" w:rsidP="00527FAB">
          <w:pPr>
            <w:pStyle w:val="Obsah1"/>
          </w:pPr>
          <w:hyperlink w:anchor="_Toc68716917" w:history="1">
            <w:r w:rsidR="00527FAB" w:rsidRPr="00527FAB">
              <w:rPr>
                <w:rStyle w:val="Hypertextovprepojenie"/>
                <w:noProof/>
              </w:rPr>
              <w:t>3</w:t>
            </w:r>
            <w:r w:rsidR="00527FAB" w:rsidRPr="00527FAB">
              <w:rPr>
                <w:rFonts w:eastAsiaTheme="minorEastAsia"/>
                <w:noProof/>
              </w:rPr>
              <w:tab/>
            </w:r>
            <w:r w:rsidR="00527FAB" w:rsidRPr="00527FAB">
              <w:rPr>
                <w:rStyle w:val="Hypertextovprepojenie"/>
                <w:noProof/>
              </w:rPr>
              <w:t>Materiál a metodika</w:t>
            </w:r>
            <w:r w:rsidR="00527FAB" w:rsidRPr="00527FAB">
              <w:rPr>
                <w:noProof/>
                <w:webHidden/>
              </w:rPr>
              <w:tab/>
            </w:r>
            <w:r w:rsidR="00FC25A5" w:rsidRPr="00527FAB">
              <w:rPr>
                <w:noProof/>
                <w:webHidden/>
              </w:rPr>
              <w:fldChar w:fldCharType="begin"/>
            </w:r>
            <w:r w:rsidR="00527FAB" w:rsidRPr="00527FAB">
              <w:rPr>
                <w:noProof/>
                <w:webHidden/>
              </w:rPr>
              <w:instrText xml:space="preserve"> PAGEREF _Toc68716917 \h </w:instrText>
            </w:r>
            <w:r w:rsidR="00FC25A5" w:rsidRPr="00527FAB">
              <w:rPr>
                <w:noProof/>
                <w:webHidden/>
              </w:rPr>
            </w:r>
            <w:r w:rsidR="00FC25A5" w:rsidRPr="00527FAB">
              <w:rPr>
                <w:noProof/>
                <w:webHidden/>
              </w:rPr>
              <w:fldChar w:fldCharType="separate"/>
            </w:r>
            <w:r w:rsidR="00527FAB" w:rsidRPr="00527FAB">
              <w:rPr>
                <w:noProof/>
                <w:webHidden/>
              </w:rPr>
              <w:t>39</w:t>
            </w:r>
            <w:r w:rsidR="00FC25A5" w:rsidRPr="00527FAB">
              <w:rPr>
                <w:noProof/>
                <w:webHidden/>
              </w:rPr>
              <w:fldChar w:fldCharType="end"/>
            </w:r>
          </w:hyperlink>
        </w:p>
        <w:p w:rsidR="00527FAB" w:rsidRPr="00527FAB" w:rsidRDefault="00527FAB" w:rsidP="00527FAB">
          <w:pPr>
            <w:ind w:left="851" w:hanging="851"/>
            <w:rPr>
              <w:rStyle w:val="Siln"/>
              <w:b w:val="0"/>
              <w:sz w:val="24"/>
            </w:rPr>
          </w:pPr>
          <w:r w:rsidRPr="00527FAB">
            <w:rPr>
              <w:rStyle w:val="Siln"/>
              <w:b w:val="0"/>
              <w:sz w:val="24"/>
            </w:rPr>
            <w:t xml:space="preserve">3.1 </w:t>
          </w:r>
          <w:r w:rsidRPr="00527FAB">
            <w:rPr>
              <w:rStyle w:val="Siln"/>
              <w:b w:val="0"/>
              <w:sz w:val="24"/>
            </w:rPr>
            <w:tab/>
            <w:t>Prístroje</w:t>
          </w:r>
        </w:p>
        <w:p w:rsidR="00527FAB" w:rsidRPr="00527FAB" w:rsidRDefault="00527FAB" w:rsidP="00527FAB">
          <w:pPr>
            <w:ind w:left="851" w:hanging="851"/>
            <w:rPr>
              <w:rStyle w:val="Siln"/>
              <w:b w:val="0"/>
              <w:sz w:val="24"/>
            </w:rPr>
          </w:pPr>
          <w:r w:rsidRPr="00527FAB">
            <w:rPr>
              <w:rStyle w:val="Siln"/>
              <w:b w:val="0"/>
              <w:sz w:val="24"/>
            </w:rPr>
            <w:t xml:space="preserve">3.2 </w:t>
          </w:r>
          <w:r w:rsidRPr="00527FAB">
            <w:rPr>
              <w:rStyle w:val="Siln"/>
              <w:b w:val="0"/>
              <w:sz w:val="24"/>
            </w:rPr>
            <w:tab/>
            <w:t xml:space="preserve">Pomôcky </w:t>
          </w:r>
        </w:p>
        <w:p w:rsidR="00527FAB" w:rsidRPr="00527FAB" w:rsidRDefault="00527FAB" w:rsidP="00527FAB">
          <w:pPr>
            <w:ind w:left="851" w:hanging="851"/>
            <w:rPr>
              <w:rStyle w:val="Siln"/>
              <w:b w:val="0"/>
              <w:sz w:val="24"/>
            </w:rPr>
          </w:pPr>
          <w:r w:rsidRPr="00527FAB">
            <w:rPr>
              <w:rStyle w:val="Siln"/>
              <w:b w:val="0"/>
              <w:sz w:val="24"/>
            </w:rPr>
            <w:t>3.3</w:t>
          </w:r>
          <w:r w:rsidRPr="00527FAB">
            <w:rPr>
              <w:rStyle w:val="Siln"/>
              <w:b w:val="0"/>
              <w:sz w:val="24"/>
            </w:rPr>
            <w:tab/>
            <w:t>Roztoky a činidlá</w:t>
          </w:r>
        </w:p>
        <w:p w:rsidR="00527FAB" w:rsidRPr="00527FAB" w:rsidRDefault="00527FAB" w:rsidP="00527FAB">
          <w:pPr>
            <w:ind w:left="851" w:hanging="851"/>
            <w:rPr>
              <w:rStyle w:val="Siln"/>
              <w:b w:val="0"/>
              <w:sz w:val="24"/>
            </w:rPr>
          </w:pPr>
          <w:r w:rsidRPr="00527FAB">
            <w:rPr>
              <w:rStyle w:val="Siln"/>
              <w:b w:val="0"/>
              <w:sz w:val="24"/>
            </w:rPr>
            <w:t>3.4</w:t>
          </w:r>
          <w:r w:rsidRPr="00527FAB">
            <w:rPr>
              <w:rStyle w:val="Siln"/>
              <w:b w:val="0"/>
              <w:sz w:val="24"/>
            </w:rPr>
            <w:tab/>
            <w:t>Kultivačné médiá</w:t>
          </w:r>
        </w:p>
        <w:p w:rsidR="00527FAB" w:rsidRPr="00527FAB" w:rsidRDefault="00527FAB" w:rsidP="00527FAB">
          <w:pPr>
            <w:pStyle w:val="Odsekzoznamu"/>
            <w:numPr>
              <w:ilvl w:val="2"/>
              <w:numId w:val="29"/>
            </w:numPr>
            <w:ind w:left="851" w:hanging="851"/>
            <w:rPr>
              <w:rStyle w:val="Siln"/>
              <w:b w:val="0"/>
              <w:sz w:val="24"/>
            </w:rPr>
          </w:pPr>
          <w:r w:rsidRPr="00527FAB">
            <w:rPr>
              <w:rStyle w:val="Siln"/>
              <w:b w:val="0"/>
              <w:sz w:val="24"/>
            </w:rPr>
            <w:t>BBL CHROMagar Candida Medium</w:t>
          </w:r>
        </w:p>
        <w:p w:rsidR="00527FAB" w:rsidRPr="00527FAB" w:rsidRDefault="00527FAB" w:rsidP="00527FAB">
          <w:pPr>
            <w:pStyle w:val="Odsekzoznamu"/>
            <w:numPr>
              <w:ilvl w:val="2"/>
              <w:numId w:val="29"/>
            </w:numPr>
            <w:ind w:left="851" w:hanging="851"/>
            <w:rPr>
              <w:rStyle w:val="Siln"/>
              <w:b w:val="0"/>
              <w:sz w:val="24"/>
            </w:rPr>
          </w:pPr>
          <w:r w:rsidRPr="00527FAB">
            <w:rPr>
              <w:rStyle w:val="Siln"/>
              <w:b w:val="0"/>
              <w:sz w:val="24"/>
            </w:rPr>
            <w:t>Agar z kukuričnej múky CORN</w:t>
          </w:r>
        </w:p>
        <w:p w:rsidR="00527FAB" w:rsidRPr="00527FAB" w:rsidRDefault="00527FAB" w:rsidP="00527FAB">
          <w:pPr>
            <w:ind w:firstLine="0"/>
            <w:rPr>
              <w:rStyle w:val="Siln"/>
              <w:b w:val="0"/>
              <w:sz w:val="24"/>
            </w:rPr>
          </w:pPr>
          <w:r w:rsidRPr="00527FAB">
            <w:rPr>
              <w:rStyle w:val="Siln"/>
              <w:b w:val="0"/>
              <w:sz w:val="24"/>
            </w:rPr>
            <w:t>3.4.3</w:t>
          </w:r>
          <w:r w:rsidRPr="00527FAB">
            <w:rPr>
              <w:rStyle w:val="Siln"/>
              <w:b w:val="0"/>
              <w:sz w:val="24"/>
            </w:rPr>
            <w:tab/>
            <w:t xml:space="preserve">  Médium BD Sabouraud Glucose Agar s chloramfenikolom</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lastRenderedPageBreak/>
            <w:t>Diagnostická súprava YST 8</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t>Kultivácia a uchovávanie kmeňov</w:t>
          </w:r>
        </w:p>
        <w:p w:rsidR="00527FAB" w:rsidRPr="00527FAB" w:rsidRDefault="00527FAB" w:rsidP="00527FAB">
          <w:pPr>
            <w:ind w:firstLine="0"/>
            <w:rPr>
              <w:rStyle w:val="Siln"/>
              <w:b w:val="0"/>
              <w:sz w:val="24"/>
            </w:rPr>
          </w:pPr>
          <w:r w:rsidRPr="00527FAB">
            <w:rPr>
              <w:rStyle w:val="Siln"/>
              <w:b w:val="0"/>
              <w:sz w:val="24"/>
            </w:rPr>
            <w:t>3.6.1</w:t>
          </w:r>
          <w:r w:rsidRPr="00527FAB">
            <w:rPr>
              <w:rStyle w:val="Siln"/>
              <w:b w:val="0"/>
              <w:sz w:val="24"/>
            </w:rPr>
            <w:tab/>
            <w:t xml:space="preserve">  Amies transport medium s aktívnym uhlím</w:t>
          </w:r>
        </w:p>
        <w:p w:rsidR="00527FAB" w:rsidRPr="00527FAB" w:rsidRDefault="00527FAB" w:rsidP="00527FAB">
          <w:pPr>
            <w:pStyle w:val="Odsekzoznamu"/>
            <w:numPr>
              <w:ilvl w:val="1"/>
              <w:numId w:val="29"/>
            </w:numPr>
            <w:ind w:left="851" w:hanging="851"/>
            <w:rPr>
              <w:rStyle w:val="Siln"/>
              <w:b w:val="0"/>
              <w:sz w:val="24"/>
            </w:rPr>
          </w:pPr>
          <w:r w:rsidRPr="00527FAB">
            <w:rPr>
              <w:rStyle w:val="Siln"/>
              <w:b w:val="0"/>
              <w:sz w:val="24"/>
            </w:rPr>
            <w:t>Metódy identifikácie NAC prostredníctvom MALDI-TOF MS</w:t>
          </w:r>
        </w:p>
        <w:p w:rsidR="00527FAB" w:rsidRPr="00527FAB" w:rsidRDefault="00527FAB" w:rsidP="00527FAB">
          <w:pPr>
            <w:ind w:left="851" w:hanging="851"/>
            <w:rPr>
              <w:rStyle w:val="Siln"/>
              <w:b w:val="0"/>
              <w:sz w:val="24"/>
            </w:rPr>
          </w:pPr>
          <w:r w:rsidRPr="00527FAB">
            <w:rPr>
              <w:rStyle w:val="Siln"/>
              <w:b w:val="0"/>
              <w:sz w:val="24"/>
            </w:rPr>
            <w:t>3.7.1</w:t>
          </w:r>
          <w:r w:rsidRPr="00527FAB">
            <w:rPr>
              <w:rStyle w:val="Siln"/>
              <w:b w:val="0"/>
              <w:sz w:val="24"/>
            </w:rPr>
            <w:tab/>
            <w:t>Príprava roztokov</w:t>
          </w:r>
        </w:p>
        <w:p w:rsidR="00527FAB" w:rsidRPr="00527FAB" w:rsidRDefault="00527FAB" w:rsidP="00527FAB">
          <w:pPr>
            <w:ind w:left="851" w:hanging="851"/>
            <w:rPr>
              <w:rStyle w:val="Siln"/>
              <w:b w:val="0"/>
              <w:sz w:val="24"/>
            </w:rPr>
          </w:pPr>
          <w:r w:rsidRPr="00527FAB">
            <w:rPr>
              <w:rStyle w:val="Siln"/>
              <w:b w:val="0"/>
              <w:sz w:val="24"/>
            </w:rPr>
            <w:t>3.7.2</w:t>
          </w:r>
          <w:r w:rsidRPr="00527FAB">
            <w:rPr>
              <w:rStyle w:val="Siln"/>
              <w:b w:val="0"/>
              <w:sz w:val="24"/>
            </w:rPr>
            <w:tab/>
            <w:t xml:space="preserve">Príprava vzoriek na analýzu pomocou MALDI </w:t>
          </w:r>
        </w:p>
        <w:p w:rsidR="00527FAB" w:rsidRPr="00527FAB" w:rsidRDefault="00527FAB" w:rsidP="00527FAB">
          <w:pPr>
            <w:tabs>
              <w:tab w:val="left" w:pos="602"/>
            </w:tabs>
            <w:ind w:left="851" w:hanging="851"/>
            <w:rPr>
              <w:rStyle w:val="Siln"/>
              <w:b w:val="0"/>
              <w:sz w:val="24"/>
            </w:rPr>
          </w:pPr>
          <w:r w:rsidRPr="00527FAB">
            <w:rPr>
              <w:rStyle w:val="Siln"/>
              <w:b w:val="0"/>
              <w:sz w:val="24"/>
            </w:rPr>
            <w:t xml:space="preserve">3.7.3 </w:t>
          </w:r>
          <w:r w:rsidRPr="00527FAB">
            <w:rPr>
              <w:rStyle w:val="Siln"/>
              <w:b w:val="0"/>
              <w:sz w:val="24"/>
            </w:rPr>
            <w:tab/>
          </w:r>
          <w:r>
            <w:rPr>
              <w:rStyle w:val="Siln"/>
              <w:b w:val="0"/>
              <w:sz w:val="24"/>
            </w:rPr>
            <w:tab/>
          </w:r>
          <w:r w:rsidRPr="00527FAB">
            <w:rPr>
              <w:rStyle w:val="Siln"/>
              <w:b w:val="0"/>
              <w:sz w:val="24"/>
            </w:rPr>
            <w:t>Analýza vzoriek prostredníctvom MALDI-TOF</w:t>
          </w:r>
        </w:p>
        <w:p w:rsidR="00527FAB" w:rsidRPr="00527FAB" w:rsidRDefault="00527FAB" w:rsidP="00527FAB">
          <w:pPr>
            <w:ind w:left="851" w:hanging="851"/>
            <w:rPr>
              <w:rStyle w:val="Siln"/>
              <w:b w:val="0"/>
              <w:sz w:val="24"/>
            </w:rPr>
          </w:pPr>
          <w:r w:rsidRPr="00527FAB">
            <w:rPr>
              <w:rStyle w:val="Siln"/>
              <w:b w:val="0"/>
              <w:sz w:val="24"/>
            </w:rPr>
            <w:t xml:space="preserve">3.7.4 </w:t>
          </w:r>
          <w:r w:rsidRPr="00527FAB">
            <w:rPr>
              <w:rStyle w:val="Siln"/>
              <w:b w:val="0"/>
              <w:sz w:val="24"/>
            </w:rPr>
            <w:tab/>
            <w:t>Kalibrácia</w:t>
          </w:r>
        </w:p>
        <w:p w:rsidR="00527FAB" w:rsidRPr="00527FAB" w:rsidRDefault="00527FAB" w:rsidP="00527FAB">
          <w:pPr>
            <w:ind w:left="851" w:hanging="851"/>
            <w:rPr>
              <w:rStyle w:val="Siln"/>
              <w:b w:val="0"/>
              <w:sz w:val="24"/>
            </w:rPr>
          </w:pPr>
          <w:r w:rsidRPr="00527FAB">
            <w:rPr>
              <w:rStyle w:val="Siln"/>
              <w:b w:val="0"/>
              <w:sz w:val="24"/>
            </w:rPr>
            <w:t xml:space="preserve">3.7.5 </w:t>
          </w:r>
          <w:r w:rsidRPr="00527FAB">
            <w:rPr>
              <w:rStyle w:val="Siln"/>
              <w:b w:val="0"/>
              <w:sz w:val="24"/>
            </w:rPr>
            <w:tab/>
            <w:t>Riziko nesprávnych výsledkov identifikácie</w:t>
          </w:r>
        </w:p>
        <w:p w:rsidR="00527FAB" w:rsidRPr="00527FAB" w:rsidRDefault="00527FAB" w:rsidP="00527FAB">
          <w:pPr>
            <w:ind w:left="851" w:hanging="851"/>
            <w:rPr>
              <w:rStyle w:val="Siln"/>
              <w:b w:val="0"/>
              <w:sz w:val="24"/>
            </w:rPr>
          </w:pPr>
          <w:r w:rsidRPr="00527FAB">
            <w:rPr>
              <w:rStyle w:val="Siln"/>
              <w:b w:val="0"/>
              <w:sz w:val="24"/>
            </w:rPr>
            <w:t>3.8</w:t>
          </w:r>
          <w:r w:rsidRPr="00527FAB">
            <w:rPr>
              <w:rStyle w:val="Siln"/>
              <w:b w:val="0"/>
              <w:sz w:val="24"/>
            </w:rPr>
            <w:tab/>
            <w:t>Metóda identifikácie NAC prostredníctvom biochemických testov</w:t>
          </w:r>
        </w:p>
        <w:p w:rsidR="00527FAB" w:rsidRPr="00527FAB" w:rsidRDefault="00527FAB" w:rsidP="00527FAB">
          <w:pPr>
            <w:ind w:left="851" w:hanging="851"/>
            <w:rPr>
              <w:rStyle w:val="Siln"/>
              <w:b w:val="0"/>
              <w:sz w:val="24"/>
            </w:rPr>
          </w:pPr>
          <w:r w:rsidRPr="00527FAB">
            <w:rPr>
              <w:rStyle w:val="Siln"/>
              <w:b w:val="0"/>
              <w:sz w:val="24"/>
            </w:rPr>
            <w:t xml:space="preserve">3.8.1 </w:t>
          </w:r>
          <w:r w:rsidRPr="00527FAB">
            <w:rPr>
              <w:rStyle w:val="Siln"/>
              <w:b w:val="0"/>
              <w:sz w:val="24"/>
            </w:rPr>
            <w:tab/>
            <w:t>Hodnotenie mikromorfologických znakov mikroskopických húb metódou mikrokultúry</w:t>
          </w:r>
        </w:p>
        <w:p w:rsidR="00527FAB" w:rsidRPr="00527FAB" w:rsidRDefault="00527FAB" w:rsidP="00527FAB">
          <w:pPr>
            <w:ind w:left="851" w:hanging="851"/>
            <w:rPr>
              <w:rStyle w:val="Siln"/>
              <w:b w:val="0"/>
              <w:sz w:val="24"/>
            </w:rPr>
          </w:pPr>
          <w:r w:rsidRPr="00527FAB">
            <w:rPr>
              <w:rStyle w:val="Siln"/>
              <w:b w:val="0"/>
              <w:sz w:val="24"/>
            </w:rPr>
            <w:t>3.9</w:t>
          </w:r>
          <w:r w:rsidRPr="00527FAB">
            <w:rPr>
              <w:rStyle w:val="Siln"/>
              <w:b w:val="0"/>
              <w:sz w:val="24"/>
            </w:rPr>
            <w:tab/>
            <w:t>Spracovanie výsledkov</w:t>
          </w:r>
        </w:p>
        <w:p w:rsidR="00527FAB" w:rsidRDefault="00527FAB" w:rsidP="00527FAB">
          <w:pPr>
            <w:pStyle w:val="Odsekzoznamu"/>
            <w:numPr>
              <w:ilvl w:val="0"/>
              <w:numId w:val="29"/>
            </w:numPr>
            <w:ind w:left="851" w:hanging="851"/>
            <w:rPr>
              <w:rStyle w:val="Siln"/>
              <w:b w:val="0"/>
              <w:sz w:val="24"/>
            </w:rPr>
          </w:pPr>
          <w:r w:rsidRPr="00527FAB">
            <w:rPr>
              <w:rStyle w:val="Siln"/>
              <w:b w:val="0"/>
              <w:sz w:val="24"/>
            </w:rPr>
            <w:t>Výsledky a</w:t>
          </w:r>
          <w:r w:rsidR="007F0DAA">
            <w:rPr>
              <w:rStyle w:val="Siln"/>
              <w:b w:val="0"/>
              <w:sz w:val="24"/>
            </w:rPr>
            <w:t> </w:t>
          </w:r>
          <w:r w:rsidRPr="00527FAB">
            <w:rPr>
              <w:rStyle w:val="Siln"/>
              <w:b w:val="0"/>
              <w:sz w:val="24"/>
            </w:rPr>
            <w:t>diskusia</w:t>
          </w:r>
        </w:p>
        <w:p w:rsidR="007F0DAA" w:rsidRDefault="007F0DAA" w:rsidP="007F0DAA">
          <w:pPr>
            <w:tabs>
              <w:tab w:val="left" w:pos="851"/>
            </w:tabs>
            <w:ind w:firstLine="0"/>
            <w:rPr>
              <w:rStyle w:val="Siln"/>
              <w:b w:val="0"/>
              <w:sz w:val="24"/>
            </w:rPr>
          </w:pPr>
          <w:r>
            <w:rPr>
              <w:rStyle w:val="Siln"/>
              <w:b w:val="0"/>
              <w:sz w:val="24"/>
            </w:rPr>
            <w:t xml:space="preserve">4.1 </w:t>
          </w:r>
          <w:r>
            <w:rPr>
              <w:rStyle w:val="Siln"/>
              <w:b w:val="0"/>
              <w:sz w:val="24"/>
            </w:rPr>
            <w:tab/>
            <w:t>Vyhodnotenie vzoriek podľa klinického materiálu</w:t>
          </w:r>
        </w:p>
        <w:p w:rsidR="007F0DAA" w:rsidRDefault="007F0DAA" w:rsidP="007F0DAA">
          <w:pPr>
            <w:tabs>
              <w:tab w:val="left" w:pos="851"/>
            </w:tabs>
            <w:ind w:firstLine="0"/>
            <w:rPr>
              <w:rStyle w:val="Siln"/>
              <w:b w:val="0"/>
              <w:sz w:val="24"/>
            </w:rPr>
          </w:pPr>
          <w:r>
            <w:rPr>
              <w:rStyle w:val="Siln"/>
              <w:b w:val="0"/>
              <w:sz w:val="24"/>
            </w:rPr>
            <w:t>4.2</w:t>
          </w:r>
          <w:r>
            <w:rPr>
              <w:rStyle w:val="Siln"/>
              <w:b w:val="0"/>
              <w:sz w:val="24"/>
            </w:rPr>
            <w:tab/>
            <w:t>Vyhodnotenie vzoriek podľa veku pacientov</w:t>
          </w:r>
        </w:p>
        <w:p w:rsidR="007F0DAA" w:rsidRDefault="007F0DAA" w:rsidP="007F0DAA">
          <w:pPr>
            <w:tabs>
              <w:tab w:val="left" w:pos="851"/>
            </w:tabs>
            <w:ind w:firstLine="0"/>
            <w:rPr>
              <w:rStyle w:val="Siln"/>
              <w:b w:val="0"/>
              <w:sz w:val="24"/>
            </w:rPr>
          </w:pPr>
          <w:r>
            <w:rPr>
              <w:rStyle w:val="Siln"/>
              <w:b w:val="0"/>
              <w:sz w:val="24"/>
            </w:rPr>
            <w:t>4.3</w:t>
          </w:r>
          <w:r>
            <w:rPr>
              <w:rStyle w:val="Siln"/>
              <w:b w:val="0"/>
              <w:sz w:val="24"/>
            </w:rPr>
            <w:tab/>
            <w:t>Vyhodnotenie vzoriek podľa druhu izolovaných NAC v súvislosti s vekom pacientov</w:t>
          </w:r>
        </w:p>
        <w:p w:rsidR="007F0DAA" w:rsidRDefault="007F0DAA" w:rsidP="007F0DAA">
          <w:pPr>
            <w:tabs>
              <w:tab w:val="left" w:pos="851"/>
            </w:tabs>
            <w:ind w:firstLine="0"/>
            <w:rPr>
              <w:rStyle w:val="Siln"/>
              <w:b w:val="0"/>
              <w:sz w:val="24"/>
            </w:rPr>
          </w:pPr>
          <w:r>
            <w:rPr>
              <w:rStyle w:val="Siln"/>
              <w:b w:val="0"/>
              <w:sz w:val="24"/>
            </w:rPr>
            <w:t>4.4</w:t>
          </w:r>
          <w:r>
            <w:rPr>
              <w:rStyle w:val="Siln"/>
              <w:b w:val="0"/>
              <w:sz w:val="24"/>
            </w:rPr>
            <w:tab/>
            <w:t>Identifikácia NAC</w:t>
          </w:r>
        </w:p>
        <w:p w:rsidR="007F0DAA" w:rsidRDefault="007F0DAA" w:rsidP="007F0DAA">
          <w:pPr>
            <w:tabs>
              <w:tab w:val="left" w:pos="851"/>
            </w:tabs>
            <w:ind w:firstLine="0"/>
            <w:rPr>
              <w:rStyle w:val="Siln"/>
              <w:b w:val="0"/>
              <w:sz w:val="24"/>
            </w:rPr>
          </w:pPr>
          <w:r>
            <w:rPr>
              <w:rStyle w:val="Siln"/>
              <w:b w:val="0"/>
              <w:sz w:val="24"/>
            </w:rPr>
            <w:t>4.4.1</w:t>
          </w:r>
          <w:r>
            <w:rPr>
              <w:rStyle w:val="Siln"/>
              <w:b w:val="0"/>
              <w:sz w:val="24"/>
            </w:rPr>
            <w:tab/>
            <w:t>Vyhodnotenie prípravy vzoriek a ich identifikácia pomocou MALDI-TOF MS</w:t>
          </w:r>
        </w:p>
        <w:p w:rsidR="007F0DAA" w:rsidRPr="007F0DAA" w:rsidRDefault="007F0DAA" w:rsidP="007F0DAA">
          <w:pPr>
            <w:tabs>
              <w:tab w:val="left" w:pos="851"/>
            </w:tabs>
            <w:ind w:firstLine="0"/>
            <w:rPr>
              <w:rStyle w:val="Siln"/>
              <w:b w:val="0"/>
              <w:sz w:val="24"/>
            </w:rPr>
          </w:pPr>
          <w:r>
            <w:rPr>
              <w:rStyle w:val="Siln"/>
              <w:b w:val="0"/>
              <w:sz w:val="24"/>
            </w:rPr>
            <w:t>4.4.2</w:t>
          </w:r>
          <w:r>
            <w:rPr>
              <w:rStyle w:val="Siln"/>
              <w:b w:val="0"/>
              <w:sz w:val="24"/>
            </w:rPr>
            <w:tab/>
            <w:t>Vyhodnotenie identifikácie pomocou biochemických testov YST 8</w:t>
          </w:r>
        </w:p>
        <w:p w:rsidR="00527FAB" w:rsidRPr="00527FAB" w:rsidRDefault="00527FAB" w:rsidP="00527FAB">
          <w:pPr>
            <w:ind w:firstLine="0"/>
          </w:pPr>
          <w:r w:rsidRPr="00527FAB">
            <w:t>Záver</w:t>
          </w:r>
        </w:p>
        <w:p w:rsidR="00527FAB" w:rsidRPr="00527FAB" w:rsidRDefault="00527FAB" w:rsidP="00527FAB">
          <w:pPr>
            <w:ind w:firstLine="0"/>
          </w:pPr>
          <w:r w:rsidRPr="00527FAB">
            <w:t>Zoznam použitej literatúry</w:t>
          </w:r>
        </w:p>
        <w:p w:rsidR="00527FAB" w:rsidRPr="003B4705" w:rsidRDefault="00FC25A5" w:rsidP="00527FAB">
          <w:r w:rsidRPr="00527FAB">
            <w:fldChar w:fldCharType="end"/>
          </w:r>
        </w:p>
      </w:sdtContent>
    </w:sdt>
    <w:p w:rsidR="00527FAB" w:rsidRPr="003B4705" w:rsidRDefault="00527FAB" w:rsidP="00527FAB"/>
    <w:p w:rsidR="00527FAB" w:rsidRDefault="00527FAB" w:rsidP="00DC3BB3">
      <w:pPr>
        <w:spacing w:afterLines="80" w:after="192" w:line="480" w:lineRule="auto"/>
        <w:ind w:firstLine="0"/>
        <w:rPr>
          <w:b/>
        </w:rPr>
      </w:pPr>
    </w:p>
    <w:p w:rsidR="0089545A" w:rsidRDefault="0089545A" w:rsidP="00DC3BB3">
      <w:pPr>
        <w:spacing w:afterLines="80" w:after="192" w:line="480" w:lineRule="auto"/>
        <w:ind w:firstLine="0"/>
        <w:rPr>
          <w:b/>
        </w:rPr>
      </w:pPr>
    </w:p>
    <w:p w:rsidR="009F5F11" w:rsidRDefault="009F5F11" w:rsidP="009F5F11"/>
    <w:p w:rsidR="009F5F11" w:rsidRPr="009F5912" w:rsidRDefault="009F5F11" w:rsidP="009F5F11">
      <w:pPr>
        <w:sectPr w:rsidR="009F5F11" w:rsidRPr="009F5912" w:rsidSect="00800A26">
          <w:footerReference w:type="default" r:id="rId17"/>
          <w:pgSz w:w="11907" w:h="16840" w:code="9"/>
          <w:pgMar w:top="1418" w:right="1134" w:bottom="1418" w:left="1985" w:header="709" w:footer="709" w:gutter="0"/>
          <w:pgNumType w:start="7"/>
          <w:cols w:space="708"/>
          <w:titlePg/>
        </w:sectPr>
      </w:pPr>
    </w:p>
    <w:p w:rsidR="003D10A8" w:rsidRPr="00455DF0" w:rsidRDefault="003D10A8" w:rsidP="009F5F11">
      <w:pPr>
        <w:pStyle w:val="Kapitola"/>
        <w:numPr>
          <w:ilvl w:val="0"/>
          <w:numId w:val="0"/>
        </w:numPr>
        <w:rPr>
          <w:rStyle w:val="Siln"/>
          <w:b/>
        </w:rPr>
      </w:pPr>
      <w:bookmarkStart w:id="3" w:name="_Toc195670723"/>
      <w:bookmarkStart w:id="4" w:name="_Toc195684471"/>
      <w:bookmarkStart w:id="5" w:name="_Toc195684590"/>
      <w:r w:rsidRPr="00455DF0">
        <w:rPr>
          <w:rStyle w:val="Siln"/>
          <w:b/>
        </w:rPr>
        <w:lastRenderedPageBreak/>
        <w:t>Zoznam obrázkov</w:t>
      </w:r>
    </w:p>
    <w:p w:rsidR="006C66AE" w:rsidRPr="006C66AE" w:rsidRDefault="00F70E81" w:rsidP="006C66AE">
      <w:pPr>
        <w:ind w:firstLine="0"/>
      </w:pPr>
      <w:r>
        <w:rPr>
          <w:b/>
        </w:rPr>
        <w:t>Obrázok</w:t>
      </w:r>
      <w:r w:rsidR="006C66AE" w:rsidRPr="006C66AE">
        <w:rPr>
          <w:b/>
        </w:rPr>
        <w:t xml:space="preserve"> 1</w:t>
      </w:r>
      <w:r w:rsidR="006C66AE">
        <w:rPr>
          <w:b/>
        </w:rPr>
        <w:tab/>
      </w:r>
      <w:r w:rsidR="006C66AE">
        <w:rPr>
          <w:b/>
        </w:rPr>
        <w:tab/>
      </w:r>
      <w:r w:rsidR="006C66AE">
        <w:t>Prierez kvasinky ()</w:t>
      </w:r>
    </w:p>
    <w:p w:rsidR="006C66AE" w:rsidRPr="006C66AE" w:rsidRDefault="00F70E81" w:rsidP="006C66AE">
      <w:pPr>
        <w:ind w:firstLine="0"/>
        <w:rPr>
          <w:b/>
        </w:rPr>
      </w:pPr>
      <w:r>
        <w:rPr>
          <w:b/>
        </w:rPr>
        <w:t>Obrázok</w:t>
      </w:r>
      <w:r w:rsidR="006C66AE" w:rsidRPr="006C66AE">
        <w:rPr>
          <w:b/>
        </w:rPr>
        <w:t xml:space="preserve"> 2</w:t>
      </w:r>
      <w:r w:rsidR="006C66AE">
        <w:rPr>
          <w:b/>
        </w:rPr>
        <w:tab/>
      </w:r>
      <w:r w:rsidR="006C66AE">
        <w:rPr>
          <w:b/>
        </w:rPr>
        <w:tab/>
      </w:r>
      <w:r w:rsidR="006C66AE" w:rsidRPr="006C66AE">
        <w:t>Tvary kvasiniek</w:t>
      </w:r>
      <w:r w:rsidR="006C66AE">
        <w:t xml:space="preserve"> ()</w:t>
      </w:r>
    </w:p>
    <w:p w:rsidR="006C66AE" w:rsidRPr="006C66AE" w:rsidRDefault="00F70E81" w:rsidP="006C66AE">
      <w:pPr>
        <w:ind w:firstLine="0"/>
        <w:rPr>
          <w:b/>
        </w:rPr>
      </w:pPr>
      <w:r>
        <w:rPr>
          <w:b/>
        </w:rPr>
        <w:t>Obrázok</w:t>
      </w:r>
      <w:r w:rsidR="006C66AE" w:rsidRPr="006C66AE">
        <w:rPr>
          <w:b/>
        </w:rPr>
        <w:t xml:space="preserve"> 3</w:t>
      </w:r>
      <w:r w:rsidR="00A265A8">
        <w:rPr>
          <w:b/>
        </w:rPr>
        <w:tab/>
      </w:r>
      <w:r w:rsidR="00A265A8">
        <w:rPr>
          <w:b/>
        </w:rPr>
        <w:tab/>
      </w:r>
      <w:r w:rsidR="00A265A8" w:rsidRPr="00A265A8">
        <w:t>Pučanie</w:t>
      </w:r>
      <w:r w:rsidR="00A265A8">
        <w:t xml:space="preserve"> ()</w:t>
      </w:r>
    </w:p>
    <w:p w:rsidR="006C66AE" w:rsidRDefault="00F70E81" w:rsidP="006C66AE">
      <w:pPr>
        <w:ind w:firstLine="0"/>
        <w:rPr>
          <w:color w:val="000000" w:themeColor="text1"/>
        </w:rPr>
      </w:pPr>
      <w:r>
        <w:rPr>
          <w:b/>
        </w:rPr>
        <w:t>Obrázok</w:t>
      </w:r>
      <w:r w:rsidR="006C66AE" w:rsidRPr="001922C0">
        <w:rPr>
          <w:b/>
        </w:rPr>
        <w:t xml:space="preserve"> 4</w:t>
      </w:r>
      <w:r w:rsidR="001922C0" w:rsidRPr="001922C0">
        <w:rPr>
          <w:b/>
        </w:rPr>
        <w:tab/>
      </w:r>
      <w:r w:rsidR="001922C0">
        <w:rPr>
          <w:b/>
        </w:rPr>
        <w:tab/>
      </w:r>
      <w:r w:rsidR="00FA3E21">
        <w:rPr>
          <w:color w:val="000000" w:themeColor="text1"/>
        </w:rPr>
        <w:t>Natívny</w:t>
      </w:r>
      <w:r w:rsidR="001922C0" w:rsidRPr="001922C0">
        <w:rPr>
          <w:color w:val="000000" w:themeColor="text1"/>
        </w:rPr>
        <w:t xml:space="preserve"> preparát </w:t>
      </w:r>
      <w:r w:rsidR="001922C0">
        <w:rPr>
          <w:color w:val="000000" w:themeColor="text1"/>
        </w:rPr>
        <w:t>()</w:t>
      </w:r>
    </w:p>
    <w:p w:rsidR="0097659E" w:rsidRPr="0097659E" w:rsidRDefault="00F70E81" w:rsidP="006C66AE">
      <w:pPr>
        <w:ind w:firstLine="0"/>
        <w:rPr>
          <w:b/>
          <w:color w:val="000000" w:themeColor="text1"/>
        </w:rPr>
      </w:pPr>
      <w:r>
        <w:rPr>
          <w:b/>
          <w:color w:val="000000" w:themeColor="text1"/>
        </w:rPr>
        <w:t>Obr</w:t>
      </w:r>
      <w:r>
        <w:rPr>
          <w:b/>
        </w:rPr>
        <w:t>ázok</w:t>
      </w:r>
      <w:r w:rsidR="0097659E" w:rsidRPr="0097659E">
        <w:rPr>
          <w:b/>
          <w:color w:val="000000" w:themeColor="text1"/>
        </w:rPr>
        <w:t xml:space="preserve"> 5</w:t>
      </w:r>
      <w:r w:rsidR="0097659E">
        <w:rPr>
          <w:b/>
          <w:color w:val="000000" w:themeColor="text1"/>
        </w:rPr>
        <w:tab/>
      </w:r>
      <w:r w:rsidR="0097659E">
        <w:rPr>
          <w:b/>
          <w:color w:val="000000" w:themeColor="text1"/>
        </w:rPr>
        <w:tab/>
      </w:r>
      <w:r w:rsidR="0097659E">
        <w:rPr>
          <w:color w:val="000000" w:themeColor="text1"/>
        </w:rPr>
        <w:t>F</w:t>
      </w:r>
      <w:r w:rsidR="0097659E" w:rsidRPr="0097659E">
        <w:rPr>
          <w:color w:val="000000" w:themeColor="text1"/>
        </w:rPr>
        <w:t>arbenie podľa Grama ()</w:t>
      </w:r>
    </w:p>
    <w:p w:rsidR="0097659E" w:rsidRDefault="00F70E81" w:rsidP="006C66AE">
      <w:pPr>
        <w:ind w:firstLine="0"/>
        <w:rPr>
          <w:color w:val="000000" w:themeColor="text1"/>
        </w:rPr>
      </w:pPr>
      <w:r>
        <w:rPr>
          <w:b/>
          <w:color w:val="000000" w:themeColor="text1"/>
        </w:rPr>
        <w:t>Obr</w:t>
      </w:r>
      <w:r>
        <w:rPr>
          <w:b/>
        </w:rPr>
        <w:t>ázok</w:t>
      </w:r>
      <w:r w:rsidR="0097659E" w:rsidRPr="0097659E">
        <w:rPr>
          <w:b/>
          <w:color w:val="000000" w:themeColor="text1"/>
        </w:rPr>
        <w:t xml:space="preserve"> 6</w:t>
      </w:r>
      <w:r w:rsidR="0097659E" w:rsidRPr="0097659E">
        <w:rPr>
          <w:b/>
          <w:color w:val="000000" w:themeColor="text1"/>
        </w:rPr>
        <w:tab/>
      </w:r>
      <w:r w:rsidR="0097659E">
        <w:rPr>
          <w:color w:val="000000" w:themeColor="text1"/>
        </w:rPr>
        <w:tab/>
        <w:t>Fluorescenčné farbenie ()</w:t>
      </w:r>
    </w:p>
    <w:p w:rsidR="00B60400" w:rsidRPr="00B60400" w:rsidRDefault="00F70E81" w:rsidP="006C66AE">
      <w:pPr>
        <w:ind w:firstLine="0"/>
        <w:rPr>
          <w:color w:val="000000" w:themeColor="text1"/>
        </w:rPr>
      </w:pPr>
      <w:r>
        <w:rPr>
          <w:b/>
          <w:color w:val="000000" w:themeColor="text1"/>
        </w:rPr>
        <w:t>Obr</w:t>
      </w:r>
      <w:r>
        <w:rPr>
          <w:b/>
        </w:rPr>
        <w:t>ázok</w:t>
      </w:r>
      <w:r w:rsidR="00B60400">
        <w:rPr>
          <w:b/>
          <w:color w:val="000000" w:themeColor="text1"/>
        </w:rPr>
        <w:t xml:space="preserve"> 7</w:t>
      </w:r>
      <w:r w:rsidR="00B60400">
        <w:rPr>
          <w:b/>
          <w:color w:val="000000" w:themeColor="text1"/>
        </w:rPr>
        <w:tab/>
      </w:r>
      <w:r w:rsidR="00B60400">
        <w:rPr>
          <w:b/>
          <w:color w:val="000000" w:themeColor="text1"/>
        </w:rPr>
        <w:tab/>
      </w:r>
      <w:r w:rsidR="00B60400">
        <w:rPr>
          <w:color w:val="000000" w:themeColor="text1"/>
        </w:rPr>
        <w:t>Laktofenolový preparát</w:t>
      </w:r>
    </w:p>
    <w:p w:rsidR="006C66AE" w:rsidRDefault="00F70E81" w:rsidP="006C66AE">
      <w:pPr>
        <w:ind w:firstLine="0"/>
        <w:rPr>
          <w:color w:val="000000" w:themeColor="text1"/>
          <w:szCs w:val="28"/>
        </w:rPr>
      </w:pPr>
      <w:r>
        <w:rPr>
          <w:b/>
        </w:rPr>
        <w:t>Obrázok</w:t>
      </w:r>
      <w:r w:rsidR="00B60400">
        <w:rPr>
          <w:b/>
        </w:rPr>
        <w:t xml:space="preserve"> 8</w:t>
      </w:r>
      <w:r w:rsidR="00233A5D">
        <w:rPr>
          <w:b/>
        </w:rPr>
        <w:tab/>
      </w:r>
      <w:r w:rsidR="00233A5D">
        <w:rPr>
          <w:b/>
        </w:rPr>
        <w:tab/>
      </w:r>
      <w:r w:rsidR="00233A5D" w:rsidRPr="00FA5EED">
        <w:rPr>
          <w:i/>
          <w:color w:val="000000" w:themeColor="text1"/>
          <w:szCs w:val="28"/>
        </w:rPr>
        <w:t xml:space="preserve">Candida lusitaniae </w:t>
      </w:r>
      <w:r w:rsidR="00233A5D" w:rsidRPr="00FA5EED">
        <w:rPr>
          <w:color w:val="000000" w:themeColor="text1"/>
          <w:szCs w:val="28"/>
        </w:rPr>
        <w:t>na</w:t>
      </w:r>
      <w:r w:rsidR="00233A5D">
        <w:rPr>
          <w:b/>
          <w:i/>
          <w:color w:val="000000" w:themeColor="text1"/>
          <w:szCs w:val="28"/>
        </w:rPr>
        <w:t xml:space="preserve"> </w:t>
      </w:r>
      <w:r w:rsidR="00233A5D">
        <w:rPr>
          <w:color w:val="000000" w:themeColor="text1"/>
          <w:szCs w:val="28"/>
        </w:rPr>
        <w:t>Sabouraudovom agare ()</w:t>
      </w:r>
    </w:p>
    <w:p w:rsidR="00E3231D" w:rsidRDefault="00B60400" w:rsidP="006C66AE">
      <w:pPr>
        <w:ind w:firstLine="0"/>
        <w:rPr>
          <w:color w:val="000000" w:themeColor="text1"/>
          <w:szCs w:val="28"/>
        </w:rPr>
      </w:pPr>
      <w:r>
        <w:rPr>
          <w:b/>
          <w:color w:val="000000" w:themeColor="text1"/>
          <w:szCs w:val="28"/>
        </w:rPr>
        <w:t>Obr</w:t>
      </w:r>
      <w:r w:rsidR="00F70E81">
        <w:rPr>
          <w:b/>
        </w:rPr>
        <w:t>ázok</w:t>
      </w:r>
      <w:r>
        <w:rPr>
          <w:b/>
          <w:color w:val="000000" w:themeColor="text1"/>
          <w:szCs w:val="28"/>
        </w:rPr>
        <w:t xml:space="preserve"> 9</w:t>
      </w:r>
      <w:r w:rsidR="00E3231D">
        <w:rPr>
          <w:b/>
          <w:color w:val="000000" w:themeColor="text1"/>
          <w:szCs w:val="28"/>
        </w:rPr>
        <w:tab/>
      </w:r>
      <w:r w:rsidR="00E3231D">
        <w:rPr>
          <w:b/>
          <w:color w:val="000000" w:themeColor="text1"/>
          <w:szCs w:val="28"/>
        </w:rPr>
        <w:tab/>
      </w:r>
      <w:r w:rsidR="00FA7713" w:rsidRPr="00DD54F8">
        <w:rPr>
          <w:rStyle w:val="Siln"/>
          <w:b w:val="0"/>
          <w:color w:val="000000" w:themeColor="text1"/>
          <w:sz w:val="24"/>
        </w:rPr>
        <w:t>Auxacolor 2</w:t>
      </w:r>
      <w:r w:rsidR="00FA7713" w:rsidRPr="00DD54F8">
        <w:rPr>
          <w:rStyle w:val="Siln"/>
          <w:color w:val="000000" w:themeColor="text1"/>
          <w:sz w:val="24"/>
        </w:rPr>
        <w:t xml:space="preserve"> </w:t>
      </w:r>
      <w:r w:rsidR="00FA7713" w:rsidRPr="00DD54F8">
        <w:rPr>
          <w:rStyle w:val="Siln"/>
          <w:b w:val="0"/>
          <w:i/>
          <w:color w:val="000000" w:themeColor="text1"/>
          <w:sz w:val="24"/>
        </w:rPr>
        <w:t xml:space="preserve">Candida auris </w:t>
      </w:r>
      <w:r w:rsidR="00E3231D">
        <w:rPr>
          <w:color w:val="000000" w:themeColor="text1"/>
          <w:szCs w:val="28"/>
        </w:rPr>
        <w:t>()</w:t>
      </w:r>
    </w:p>
    <w:p w:rsidR="00C12B29" w:rsidRPr="004F689F" w:rsidRDefault="00F70E81" w:rsidP="00C12B29">
      <w:pPr>
        <w:ind w:firstLine="0"/>
        <w:rPr>
          <w:rStyle w:val="Siln"/>
          <w:b w:val="0"/>
          <w:sz w:val="24"/>
        </w:rPr>
      </w:pPr>
      <w:r>
        <w:rPr>
          <w:rStyle w:val="Siln"/>
          <w:sz w:val="24"/>
        </w:rPr>
        <w:t>Obr</w:t>
      </w:r>
      <w:r>
        <w:rPr>
          <w:b/>
        </w:rPr>
        <w:t>ázok</w:t>
      </w:r>
      <w:r w:rsidR="00B60400">
        <w:rPr>
          <w:rStyle w:val="Siln"/>
          <w:sz w:val="24"/>
        </w:rPr>
        <w:t xml:space="preserve"> 10</w:t>
      </w:r>
      <w:r w:rsidR="00C12B29">
        <w:rPr>
          <w:rStyle w:val="Siln"/>
          <w:sz w:val="24"/>
        </w:rPr>
        <w:t xml:space="preserve"> </w:t>
      </w:r>
      <w:r w:rsidR="00C12B29">
        <w:rPr>
          <w:rStyle w:val="Siln"/>
          <w:sz w:val="24"/>
        </w:rPr>
        <w:tab/>
      </w:r>
      <w:r>
        <w:rPr>
          <w:rStyle w:val="Siln"/>
          <w:sz w:val="24"/>
        </w:rPr>
        <w:tab/>
      </w:r>
      <w:r w:rsidR="00FA7713">
        <w:rPr>
          <w:rStyle w:val="Siln"/>
          <w:b w:val="0"/>
          <w:sz w:val="24"/>
        </w:rPr>
        <w:t xml:space="preserve">Testovací strip </w:t>
      </w:r>
      <w:r w:rsidR="00FA7713" w:rsidRPr="003E3C3E">
        <w:rPr>
          <w:rStyle w:val="Siln"/>
          <w:b w:val="0"/>
          <w:i/>
          <w:sz w:val="24"/>
        </w:rPr>
        <w:t>Candida lusitaniae</w:t>
      </w:r>
      <w:r w:rsidR="004F689F">
        <w:rPr>
          <w:rStyle w:val="Siln"/>
          <w:b w:val="0"/>
          <w:i/>
          <w:sz w:val="24"/>
        </w:rPr>
        <w:t xml:space="preserve"> </w:t>
      </w:r>
      <w:r w:rsidR="004F689F">
        <w:rPr>
          <w:rStyle w:val="Siln"/>
          <w:b w:val="0"/>
          <w:sz w:val="24"/>
        </w:rPr>
        <w:t>()</w:t>
      </w:r>
    </w:p>
    <w:p w:rsidR="0079793D" w:rsidRDefault="00F70E81" w:rsidP="0079793D">
      <w:pPr>
        <w:ind w:firstLine="0"/>
        <w:rPr>
          <w:rStyle w:val="Siln"/>
          <w:b w:val="0"/>
          <w:sz w:val="24"/>
        </w:rPr>
      </w:pPr>
      <w:r>
        <w:rPr>
          <w:rStyle w:val="Siln"/>
          <w:sz w:val="24"/>
        </w:rPr>
        <w:t>Obr</w:t>
      </w:r>
      <w:r>
        <w:rPr>
          <w:b/>
        </w:rPr>
        <w:t>ázok</w:t>
      </w:r>
      <w:r w:rsidR="0079793D" w:rsidRPr="0079793D">
        <w:rPr>
          <w:rStyle w:val="Siln"/>
          <w:sz w:val="24"/>
        </w:rPr>
        <w:t xml:space="preserve"> 1</w:t>
      </w:r>
      <w:r w:rsidR="00B60400">
        <w:rPr>
          <w:rStyle w:val="Siln"/>
          <w:sz w:val="24"/>
        </w:rPr>
        <w:t>1</w:t>
      </w:r>
      <w:r w:rsidR="0079793D">
        <w:rPr>
          <w:rStyle w:val="Siln"/>
          <w:b w:val="0"/>
          <w:sz w:val="24"/>
        </w:rPr>
        <w:t xml:space="preserve"> </w:t>
      </w:r>
      <w:r w:rsidR="0079793D">
        <w:rPr>
          <w:rStyle w:val="Siln"/>
          <w:b w:val="0"/>
          <w:sz w:val="24"/>
        </w:rPr>
        <w:tab/>
      </w:r>
      <w:r>
        <w:rPr>
          <w:rStyle w:val="Siln"/>
          <w:b w:val="0"/>
          <w:sz w:val="24"/>
        </w:rPr>
        <w:tab/>
      </w:r>
      <w:r w:rsidR="00E66D6A">
        <w:rPr>
          <w:rStyle w:val="Siln"/>
          <w:b w:val="0"/>
          <w:sz w:val="24"/>
        </w:rPr>
        <w:t xml:space="preserve">Komerčný test </w:t>
      </w:r>
      <w:r w:rsidR="00FA3E21">
        <w:rPr>
          <w:rStyle w:val="Siln"/>
          <w:b w:val="0"/>
          <w:sz w:val="24"/>
        </w:rPr>
        <w:t>Api Candida</w:t>
      </w:r>
      <w:r w:rsidR="004F689F">
        <w:rPr>
          <w:rStyle w:val="Siln"/>
          <w:b w:val="0"/>
          <w:sz w:val="24"/>
        </w:rPr>
        <w:t xml:space="preserve"> ()</w:t>
      </w:r>
    </w:p>
    <w:p w:rsidR="00E66D6A" w:rsidRDefault="00F70E81" w:rsidP="0079793D">
      <w:pPr>
        <w:ind w:firstLine="0"/>
        <w:rPr>
          <w:rStyle w:val="Siln"/>
          <w:b w:val="0"/>
          <w:sz w:val="24"/>
        </w:rPr>
      </w:pPr>
      <w:r>
        <w:rPr>
          <w:rStyle w:val="Siln"/>
          <w:sz w:val="24"/>
        </w:rPr>
        <w:t>Obr</w:t>
      </w:r>
      <w:r>
        <w:rPr>
          <w:b/>
        </w:rPr>
        <w:t>ázok</w:t>
      </w:r>
      <w:r w:rsidR="00E66D6A" w:rsidRPr="0079793D">
        <w:rPr>
          <w:rStyle w:val="Siln"/>
          <w:sz w:val="24"/>
        </w:rPr>
        <w:t xml:space="preserve"> 1</w:t>
      </w:r>
      <w:r w:rsidR="00E66D6A">
        <w:rPr>
          <w:rStyle w:val="Siln"/>
          <w:sz w:val="24"/>
        </w:rPr>
        <w:t>2</w:t>
      </w:r>
      <w:r w:rsidR="00E66D6A">
        <w:rPr>
          <w:rStyle w:val="Siln"/>
          <w:b w:val="0"/>
          <w:sz w:val="24"/>
        </w:rPr>
        <w:t xml:space="preserve"> </w:t>
      </w:r>
      <w:r w:rsidR="00E66D6A">
        <w:rPr>
          <w:rStyle w:val="Siln"/>
          <w:b w:val="0"/>
          <w:sz w:val="24"/>
        </w:rPr>
        <w:tab/>
      </w:r>
      <w:r>
        <w:rPr>
          <w:rStyle w:val="Siln"/>
          <w:b w:val="0"/>
          <w:sz w:val="24"/>
        </w:rPr>
        <w:tab/>
      </w:r>
      <w:r w:rsidR="00670D80">
        <w:rPr>
          <w:rStyle w:val="Siln"/>
          <w:b w:val="0"/>
          <w:sz w:val="24"/>
        </w:rPr>
        <w:t>MALDI</w:t>
      </w:r>
      <w:r w:rsidR="00E66D6A">
        <w:rPr>
          <w:rStyle w:val="Siln"/>
          <w:b w:val="0"/>
          <w:sz w:val="24"/>
        </w:rPr>
        <w:t xml:space="preserve"> 310 Typer MICROFLEX LT/SH</w:t>
      </w:r>
      <w:r w:rsidR="004F689F">
        <w:rPr>
          <w:rStyle w:val="Siln"/>
          <w:b w:val="0"/>
          <w:sz w:val="24"/>
        </w:rPr>
        <w:t xml:space="preserve"> ()</w:t>
      </w:r>
    </w:p>
    <w:p w:rsidR="00E66D6A" w:rsidRDefault="00F70E81" w:rsidP="0079793D">
      <w:pPr>
        <w:ind w:firstLine="0"/>
        <w:rPr>
          <w:rStyle w:val="Siln"/>
          <w:b w:val="0"/>
          <w:sz w:val="24"/>
        </w:rPr>
      </w:pPr>
      <w:r>
        <w:rPr>
          <w:rStyle w:val="Siln"/>
          <w:sz w:val="24"/>
        </w:rPr>
        <w:t>Obr</w:t>
      </w:r>
      <w:r>
        <w:rPr>
          <w:b/>
        </w:rPr>
        <w:t>ázok</w:t>
      </w:r>
      <w:r w:rsidR="00E66D6A">
        <w:rPr>
          <w:rStyle w:val="Siln"/>
          <w:sz w:val="24"/>
        </w:rPr>
        <w:t xml:space="preserve"> 13 </w:t>
      </w:r>
      <w:r w:rsidR="00E66D6A">
        <w:rPr>
          <w:rStyle w:val="Siln"/>
          <w:sz w:val="24"/>
        </w:rPr>
        <w:tab/>
      </w:r>
      <w:r>
        <w:rPr>
          <w:rStyle w:val="Siln"/>
          <w:sz w:val="24"/>
        </w:rPr>
        <w:tab/>
      </w:r>
      <w:r w:rsidR="00E66D6A">
        <w:rPr>
          <w:rStyle w:val="Siln"/>
          <w:b w:val="0"/>
          <w:sz w:val="24"/>
        </w:rPr>
        <w:t xml:space="preserve">Nárast kolónií </w:t>
      </w:r>
      <w:r w:rsidR="00E66D6A">
        <w:rPr>
          <w:rStyle w:val="Siln"/>
          <w:b w:val="0"/>
          <w:i/>
          <w:sz w:val="24"/>
        </w:rPr>
        <w:t xml:space="preserve">C.glabrata  </w:t>
      </w:r>
      <w:r w:rsidR="00E66D6A">
        <w:t>na CHROMagare</w:t>
      </w:r>
      <w:r w:rsidR="004F689F">
        <w:t xml:space="preserve"> ()</w:t>
      </w:r>
    </w:p>
    <w:p w:rsidR="00E66D6A" w:rsidRDefault="00F70E81" w:rsidP="00E66D6A">
      <w:pPr>
        <w:ind w:firstLine="0"/>
      </w:pPr>
      <w:r>
        <w:rPr>
          <w:rStyle w:val="Siln"/>
          <w:sz w:val="24"/>
        </w:rPr>
        <w:t>Obr</w:t>
      </w:r>
      <w:r>
        <w:rPr>
          <w:b/>
        </w:rPr>
        <w:t>ázok</w:t>
      </w:r>
      <w:r w:rsidR="00E66D6A">
        <w:rPr>
          <w:rStyle w:val="Siln"/>
          <w:sz w:val="24"/>
        </w:rPr>
        <w:t xml:space="preserve"> 14 </w:t>
      </w:r>
      <w:r w:rsidR="00E66D6A">
        <w:rPr>
          <w:rStyle w:val="Siln"/>
          <w:sz w:val="24"/>
        </w:rPr>
        <w:tab/>
      </w:r>
      <w:r>
        <w:rPr>
          <w:rStyle w:val="Siln"/>
          <w:sz w:val="24"/>
        </w:rPr>
        <w:tab/>
      </w:r>
      <w:r w:rsidR="00E66D6A">
        <w:rPr>
          <w:rStyle w:val="Siln"/>
          <w:b w:val="0"/>
          <w:i/>
          <w:sz w:val="24"/>
        </w:rPr>
        <w:t xml:space="preserve">Candida kefyr </w:t>
      </w:r>
      <w:r w:rsidR="00E66D6A">
        <w:t>na Sabouraudovom agare</w:t>
      </w:r>
      <w:r w:rsidR="004F689F">
        <w:t xml:space="preserve"> ()</w:t>
      </w:r>
    </w:p>
    <w:p w:rsidR="006E152C" w:rsidRDefault="00F70E81" w:rsidP="004F689F">
      <w:pPr>
        <w:ind w:firstLine="0"/>
      </w:pPr>
      <w:r>
        <w:rPr>
          <w:b/>
        </w:rPr>
        <w:t>Obrázok</w:t>
      </w:r>
      <w:r w:rsidR="00FA3E21">
        <w:rPr>
          <w:b/>
        </w:rPr>
        <w:t xml:space="preserve"> 15</w:t>
      </w:r>
      <w:r w:rsidR="006E152C">
        <w:rPr>
          <w:b/>
        </w:rPr>
        <w:tab/>
      </w:r>
      <w:r>
        <w:rPr>
          <w:b/>
        </w:rPr>
        <w:tab/>
      </w:r>
      <w:r w:rsidR="006E152C">
        <w:t>Odčítacia tabuľka ()</w:t>
      </w:r>
    </w:p>
    <w:p w:rsidR="006E152C" w:rsidRPr="006E152C" w:rsidRDefault="00F70E81" w:rsidP="004F689F">
      <w:pPr>
        <w:ind w:firstLine="0"/>
      </w:pPr>
      <w:r>
        <w:rPr>
          <w:b/>
        </w:rPr>
        <w:t>Obrázok</w:t>
      </w:r>
      <w:r w:rsidR="00FA3E21">
        <w:rPr>
          <w:b/>
        </w:rPr>
        <w:t xml:space="preserve"> 16</w:t>
      </w:r>
      <w:r w:rsidR="006E152C">
        <w:rPr>
          <w:b/>
        </w:rPr>
        <w:tab/>
      </w:r>
      <w:r>
        <w:rPr>
          <w:b/>
        </w:rPr>
        <w:tab/>
      </w:r>
      <w:r w:rsidR="006E152C">
        <w:t>Schématické zobrazenie prístroja ()</w:t>
      </w:r>
    </w:p>
    <w:p w:rsidR="004F689F" w:rsidRDefault="00F70E81" w:rsidP="00E66D6A">
      <w:pPr>
        <w:ind w:firstLine="0"/>
      </w:pPr>
      <w:r>
        <w:rPr>
          <w:b/>
        </w:rPr>
        <w:t>Obrázok</w:t>
      </w:r>
      <w:r w:rsidR="00FA3E21">
        <w:rPr>
          <w:b/>
        </w:rPr>
        <w:t xml:space="preserve"> 17</w:t>
      </w:r>
      <w:r w:rsidR="006E152C">
        <w:rPr>
          <w:b/>
        </w:rPr>
        <w:tab/>
      </w:r>
      <w:r>
        <w:rPr>
          <w:b/>
        </w:rPr>
        <w:tab/>
      </w:r>
      <w:r w:rsidR="006E152C">
        <w:t>MALDI platnička ()</w:t>
      </w:r>
    </w:p>
    <w:p w:rsidR="006E152C" w:rsidRDefault="00F70E81" w:rsidP="00E66D6A">
      <w:pPr>
        <w:ind w:firstLine="0"/>
      </w:pPr>
      <w:r>
        <w:rPr>
          <w:b/>
        </w:rPr>
        <w:t>Obrázok</w:t>
      </w:r>
      <w:r w:rsidR="00FA3E21">
        <w:rPr>
          <w:b/>
        </w:rPr>
        <w:t xml:space="preserve"> 18</w:t>
      </w:r>
      <w:r w:rsidR="006E152C">
        <w:rPr>
          <w:b/>
        </w:rPr>
        <w:tab/>
      </w:r>
      <w:r>
        <w:rPr>
          <w:b/>
        </w:rPr>
        <w:tab/>
      </w:r>
      <w:r w:rsidR="006E152C">
        <w:t>Vyhodnocovací formulár ()</w:t>
      </w:r>
    </w:p>
    <w:p w:rsidR="00FA3E21" w:rsidRDefault="00FA3E21" w:rsidP="00E66D6A">
      <w:pPr>
        <w:ind w:firstLine="0"/>
      </w:pPr>
      <w:r>
        <w:rPr>
          <w:b/>
        </w:rPr>
        <w:t>Obrázok</w:t>
      </w:r>
      <w:r w:rsidRPr="009A6EFE">
        <w:rPr>
          <w:b/>
        </w:rPr>
        <w:t xml:space="preserve"> </w:t>
      </w:r>
      <w:r>
        <w:rPr>
          <w:b/>
        </w:rPr>
        <w:t xml:space="preserve">19 </w:t>
      </w:r>
      <w:r>
        <w:rPr>
          <w:b/>
        </w:rPr>
        <w:tab/>
      </w:r>
      <w:r>
        <w:rPr>
          <w:b/>
        </w:rPr>
        <w:tab/>
      </w:r>
      <w:r>
        <w:t>Hodnotenie Biochemického testu YST 8 u jednotlivých kmeňov ()</w:t>
      </w:r>
    </w:p>
    <w:p w:rsidR="006E152C" w:rsidRDefault="00F70E81" w:rsidP="00E66D6A">
      <w:pPr>
        <w:ind w:firstLine="0"/>
      </w:pPr>
      <w:r>
        <w:rPr>
          <w:b/>
        </w:rPr>
        <w:t>Obrázok</w:t>
      </w:r>
      <w:r w:rsidR="006E152C">
        <w:rPr>
          <w:b/>
        </w:rPr>
        <w:t xml:space="preserve"> 20</w:t>
      </w:r>
      <w:r w:rsidR="006E152C">
        <w:rPr>
          <w:b/>
        </w:rPr>
        <w:tab/>
      </w:r>
      <w:r>
        <w:rPr>
          <w:b/>
        </w:rPr>
        <w:tab/>
      </w:r>
      <w:r w:rsidR="006E152C">
        <w:t>Mikrokultúra ()</w:t>
      </w:r>
    </w:p>
    <w:p w:rsidR="006E152C" w:rsidRDefault="00F70E81" w:rsidP="00E66D6A">
      <w:pPr>
        <w:ind w:firstLine="0"/>
      </w:pPr>
      <w:r>
        <w:rPr>
          <w:b/>
        </w:rPr>
        <w:t>Obrázok</w:t>
      </w:r>
      <w:r w:rsidR="006E152C">
        <w:rPr>
          <w:b/>
        </w:rPr>
        <w:t xml:space="preserve"> 21</w:t>
      </w:r>
      <w:r w:rsidR="006E152C">
        <w:rPr>
          <w:b/>
        </w:rPr>
        <w:tab/>
      </w:r>
      <w:r>
        <w:rPr>
          <w:b/>
        </w:rPr>
        <w:tab/>
      </w:r>
      <w:r w:rsidR="006E152C">
        <w:t xml:space="preserve">Mikroskopický preparát </w:t>
      </w:r>
      <w:r w:rsidR="00FA3E21">
        <w:t xml:space="preserve">mikrokultúry </w:t>
      </w:r>
      <w:r w:rsidR="006E152C">
        <w:rPr>
          <w:i/>
        </w:rPr>
        <w:t xml:space="preserve">Candida krusei </w:t>
      </w:r>
      <w:r w:rsidR="006E152C">
        <w:t>()</w:t>
      </w:r>
    </w:p>
    <w:p w:rsidR="00C224DC" w:rsidRDefault="00F70E81" w:rsidP="00E66D6A">
      <w:pPr>
        <w:ind w:firstLine="0"/>
      </w:pPr>
      <w:r>
        <w:rPr>
          <w:b/>
        </w:rPr>
        <w:t>Obrázok</w:t>
      </w:r>
      <w:r w:rsidR="00C224DC" w:rsidRPr="00C224DC">
        <w:rPr>
          <w:b/>
        </w:rPr>
        <w:t xml:space="preserve"> 22</w:t>
      </w:r>
      <w:r w:rsidR="00C224DC">
        <w:tab/>
      </w:r>
      <w:r>
        <w:tab/>
      </w:r>
      <w:r w:rsidR="00C224DC">
        <w:t>Prehľad klinických vzoriek ()</w:t>
      </w:r>
    </w:p>
    <w:p w:rsidR="00C224DC" w:rsidRDefault="00F70E81" w:rsidP="00E66D6A">
      <w:pPr>
        <w:ind w:firstLine="0"/>
      </w:pPr>
      <w:r>
        <w:rPr>
          <w:b/>
        </w:rPr>
        <w:t>Obrázok</w:t>
      </w:r>
      <w:r w:rsidR="00C224DC" w:rsidRPr="00C224DC">
        <w:rPr>
          <w:b/>
        </w:rPr>
        <w:t xml:space="preserve"> 23</w:t>
      </w:r>
      <w:r w:rsidR="00C224DC">
        <w:tab/>
      </w:r>
      <w:r>
        <w:tab/>
      </w:r>
      <w:r w:rsidR="00FA3E21">
        <w:t>Selekcia</w:t>
      </w:r>
      <w:r w:rsidR="00C224DC">
        <w:t xml:space="preserve"> klinických vzoriek u mužov ()</w:t>
      </w:r>
    </w:p>
    <w:p w:rsidR="00C224DC" w:rsidRDefault="00F70E81" w:rsidP="00C224DC">
      <w:pPr>
        <w:ind w:firstLine="0"/>
      </w:pPr>
      <w:r>
        <w:rPr>
          <w:b/>
        </w:rPr>
        <w:t>Obrázok</w:t>
      </w:r>
      <w:r w:rsidR="00C224DC" w:rsidRPr="00C224DC">
        <w:rPr>
          <w:b/>
        </w:rPr>
        <w:t xml:space="preserve"> 24</w:t>
      </w:r>
      <w:r w:rsidR="00C224DC">
        <w:tab/>
      </w:r>
      <w:r>
        <w:tab/>
      </w:r>
      <w:r w:rsidR="00FA3E21">
        <w:t>Selekcia</w:t>
      </w:r>
      <w:r w:rsidR="00C224DC">
        <w:t xml:space="preserve"> klinických vzoriek u žien ()</w:t>
      </w:r>
    </w:p>
    <w:p w:rsidR="00C224DC" w:rsidRDefault="00F70E81" w:rsidP="00C224DC">
      <w:pPr>
        <w:ind w:firstLine="0"/>
      </w:pPr>
      <w:r>
        <w:rPr>
          <w:b/>
        </w:rPr>
        <w:t>Obrázok</w:t>
      </w:r>
      <w:r w:rsidR="00C224DC" w:rsidRPr="00C224DC">
        <w:rPr>
          <w:b/>
        </w:rPr>
        <w:t xml:space="preserve"> 25</w:t>
      </w:r>
      <w:r w:rsidR="00C224DC">
        <w:tab/>
      </w:r>
      <w:r>
        <w:tab/>
      </w:r>
      <w:r w:rsidR="00C224DC">
        <w:t>Selekcia diagnostikovaných NAC podľa veku ()</w:t>
      </w:r>
    </w:p>
    <w:p w:rsidR="00C224DC" w:rsidRDefault="00F70E81" w:rsidP="00C224DC">
      <w:pPr>
        <w:ind w:firstLine="0"/>
      </w:pPr>
      <w:r>
        <w:rPr>
          <w:b/>
        </w:rPr>
        <w:t>Obrázok</w:t>
      </w:r>
      <w:r w:rsidR="00C224DC" w:rsidRPr="00C224DC">
        <w:rPr>
          <w:b/>
        </w:rPr>
        <w:t xml:space="preserve"> 26</w:t>
      </w:r>
      <w:r w:rsidR="00C224DC">
        <w:tab/>
      </w:r>
      <w:r>
        <w:tab/>
      </w:r>
      <w:r w:rsidR="00FA3E21">
        <w:t>Počet izolovaných</w:t>
      </w:r>
      <w:r w:rsidR="00C224DC">
        <w:t xml:space="preserve"> druhov NAC vo vzorkách ()</w:t>
      </w:r>
    </w:p>
    <w:p w:rsidR="00DA6EAF" w:rsidRDefault="00F70E81" w:rsidP="00C224DC">
      <w:pPr>
        <w:ind w:firstLine="0"/>
      </w:pPr>
      <w:r>
        <w:rPr>
          <w:b/>
        </w:rPr>
        <w:t>Obrázok</w:t>
      </w:r>
      <w:r w:rsidR="00DA6EAF">
        <w:rPr>
          <w:b/>
        </w:rPr>
        <w:t xml:space="preserve"> 27</w:t>
      </w:r>
      <w:r w:rsidR="00DA6EAF">
        <w:rPr>
          <w:b/>
        </w:rPr>
        <w:tab/>
      </w:r>
      <w:r>
        <w:rPr>
          <w:b/>
        </w:rPr>
        <w:tab/>
      </w:r>
      <w:r w:rsidR="00614F79">
        <w:t>Nanesené</w:t>
      </w:r>
      <w:r w:rsidR="00DA6EAF">
        <w:t xml:space="preserve"> vzorky na MALDI platničke ()</w:t>
      </w:r>
    </w:p>
    <w:p w:rsidR="00DA6EAF" w:rsidRDefault="00F70E81" w:rsidP="00C224DC">
      <w:pPr>
        <w:ind w:firstLine="0"/>
      </w:pPr>
      <w:r>
        <w:rPr>
          <w:b/>
        </w:rPr>
        <w:t>Obrázok</w:t>
      </w:r>
      <w:r w:rsidR="00DA6EAF">
        <w:rPr>
          <w:b/>
        </w:rPr>
        <w:t xml:space="preserve"> 28</w:t>
      </w:r>
      <w:r w:rsidR="00DA6EAF">
        <w:rPr>
          <w:b/>
        </w:rPr>
        <w:tab/>
      </w:r>
      <w:r>
        <w:rPr>
          <w:b/>
        </w:rPr>
        <w:tab/>
      </w:r>
      <w:r w:rsidR="00DA6EAF">
        <w:t>Podrobné zobrazenie identifikovanej vzorky ()</w:t>
      </w:r>
    </w:p>
    <w:p w:rsidR="00DA6EAF" w:rsidRDefault="00F70E81" w:rsidP="00C224DC">
      <w:pPr>
        <w:ind w:firstLine="0"/>
      </w:pPr>
      <w:r>
        <w:rPr>
          <w:b/>
        </w:rPr>
        <w:t>Obrázok</w:t>
      </w:r>
      <w:r w:rsidR="00DA6EAF">
        <w:rPr>
          <w:b/>
        </w:rPr>
        <w:t xml:space="preserve"> 29</w:t>
      </w:r>
      <w:r w:rsidR="00DA6EAF">
        <w:rPr>
          <w:b/>
        </w:rPr>
        <w:tab/>
      </w:r>
      <w:r>
        <w:rPr>
          <w:b/>
        </w:rPr>
        <w:tab/>
      </w:r>
      <w:r w:rsidR="00DA6EAF">
        <w:t>Skrátená forma zobrazenia výsledkov merania ()</w:t>
      </w:r>
    </w:p>
    <w:p w:rsidR="00614F79" w:rsidRPr="00614F79" w:rsidRDefault="00614F79" w:rsidP="00614F79">
      <w:pPr>
        <w:ind w:left="2124" w:hanging="2124"/>
      </w:pPr>
      <w:r w:rsidRPr="00614F79">
        <w:rPr>
          <w:b/>
        </w:rPr>
        <w:t>Obrázok 30</w:t>
      </w:r>
      <w:r>
        <w:rPr>
          <w:b/>
        </w:rPr>
        <w:tab/>
      </w:r>
      <w:r>
        <w:rPr>
          <w:rStyle w:val="Siln"/>
          <w:b w:val="0"/>
          <w:sz w:val="24"/>
        </w:rPr>
        <w:t>Priemerné identifikačné skóre pri príprave vzorky priamou metódou ()</w:t>
      </w:r>
    </w:p>
    <w:p w:rsidR="00614F79" w:rsidRPr="00614F79" w:rsidRDefault="00614F79" w:rsidP="00C224DC">
      <w:pPr>
        <w:ind w:firstLine="0"/>
        <w:rPr>
          <w:b/>
        </w:rPr>
      </w:pPr>
      <w:r w:rsidRPr="00614F79">
        <w:rPr>
          <w:b/>
        </w:rPr>
        <w:t>Obrázok 31</w:t>
      </w:r>
      <w:r>
        <w:rPr>
          <w:b/>
        </w:rPr>
        <w:tab/>
      </w:r>
      <w:r>
        <w:rPr>
          <w:b/>
        </w:rPr>
        <w:tab/>
      </w:r>
      <w:r>
        <w:rPr>
          <w:rStyle w:val="Siln"/>
          <w:b w:val="0"/>
          <w:sz w:val="24"/>
        </w:rPr>
        <w:t>Priemerné identifikačné skóre pri príprave vzorky extrakciou ()</w:t>
      </w:r>
    </w:p>
    <w:p w:rsidR="00614F79" w:rsidRPr="00614F79" w:rsidRDefault="00614F79" w:rsidP="00C224DC">
      <w:pPr>
        <w:ind w:firstLine="0"/>
        <w:rPr>
          <w:b/>
        </w:rPr>
      </w:pPr>
      <w:r w:rsidRPr="00614F79">
        <w:rPr>
          <w:b/>
        </w:rPr>
        <w:lastRenderedPageBreak/>
        <w:t>Obrázok 32</w:t>
      </w:r>
      <w:r>
        <w:rPr>
          <w:b/>
        </w:rPr>
        <w:tab/>
      </w:r>
      <w:r>
        <w:rPr>
          <w:b/>
        </w:rPr>
        <w:tab/>
      </w:r>
      <w:r>
        <w:rPr>
          <w:rStyle w:val="Siln"/>
          <w:b w:val="0"/>
          <w:sz w:val="24"/>
        </w:rPr>
        <w:t>Priemerné identifikačné skóre pri príprave vzorky semiextrakciou ()</w:t>
      </w:r>
    </w:p>
    <w:p w:rsidR="0073691D" w:rsidRDefault="0073691D" w:rsidP="0073691D">
      <w:pPr>
        <w:ind w:firstLine="0"/>
      </w:pPr>
      <w:r>
        <w:rPr>
          <w:b/>
        </w:rPr>
        <w:t>Obrázok</w:t>
      </w:r>
      <w:r w:rsidRPr="009A6EFE">
        <w:rPr>
          <w:b/>
        </w:rPr>
        <w:t xml:space="preserve"> </w:t>
      </w:r>
      <w:r>
        <w:rPr>
          <w:b/>
        </w:rPr>
        <w:t>33</w:t>
      </w:r>
      <w:r>
        <w:rPr>
          <w:b/>
        </w:rPr>
        <w:tab/>
      </w:r>
      <w:r>
        <w:rPr>
          <w:b/>
        </w:rPr>
        <w:tab/>
      </w:r>
      <w:r>
        <w:t>Hodnotenie Biochemického testu YST 8 u jednotlivých kmeňov ()</w:t>
      </w:r>
    </w:p>
    <w:p w:rsidR="00C224DC" w:rsidRPr="006E152C" w:rsidRDefault="00C224DC" w:rsidP="00E66D6A">
      <w:pPr>
        <w:ind w:firstLine="0"/>
      </w:pPr>
    </w:p>
    <w:p w:rsidR="00E66D6A" w:rsidRDefault="00E66D6A" w:rsidP="0079793D">
      <w:pPr>
        <w:ind w:firstLine="0"/>
        <w:rPr>
          <w:rStyle w:val="Siln"/>
          <w:b w:val="0"/>
          <w:sz w:val="24"/>
        </w:rPr>
      </w:pPr>
    </w:p>
    <w:bookmarkEnd w:id="3"/>
    <w:bookmarkEnd w:id="4"/>
    <w:bookmarkEnd w:id="5"/>
    <w:p w:rsidR="003D10A8" w:rsidRDefault="003D10A8"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3B4326">
      <w:pPr>
        <w:ind w:firstLine="0"/>
        <w:jc w:val="left"/>
      </w:pPr>
    </w:p>
    <w:p w:rsidR="0073691D" w:rsidRDefault="0073691D" w:rsidP="001D532F">
      <w:pPr>
        <w:ind w:firstLine="0"/>
        <w:jc w:val="center"/>
      </w:pPr>
    </w:p>
    <w:p w:rsidR="009F5F11" w:rsidRPr="00455DF0" w:rsidRDefault="003D10A8" w:rsidP="003D10A8">
      <w:pPr>
        <w:ind w:firstLine="0"/>
        <w:rPr>
          <w:rStyle w:val="Siln"/>
        </w:rPr>
      </w:pPr>
      <w:r w:rsidRPr="00455DF0">
        <w:rPr>
          <w:rStyle w:val="Siln"/>
        </w:rPr>
        <w:lastRenderedPageBreak/>
        <w:t>Zoznam tabuliek</w:t>
      </w:r>
    </w:p>
    <w:p w:rsidR="009F5F11" w:rsidRDefault="009F5F11" w:rsidP="009F5F11"/>
    <w:p w:rsidR="00454546" w:rsidRPr="00FA7713" w:rsidRDefault="00F70E81" w:rsidP="00454546">
      <w:pPr>
        <w:ind w:firstLine="0"/>
        <w:rPr>
          <w:rStyle w:val="Siln"/>
          <w:b w:val="0"/>
          <w:sz w:val="24"/>
        </w:rPr>
      </w:pPr>
      <w:r>
        <w:rPr>
          <w:rStyle w:val="Siln"/>
          <w:sz w:val="24"/>
        </w:rPr>
        <w:t>Tabuľka</w:t>
      </w:r>
      <w:r w:rsidR="00454546" w:rsidRPr="00640D36">
        <w:rPr>
          <w:rStyle w:val="Siln"/>
          <w:sz w:val="24"/>
        </w:rPr>
        <w:t xml:space="preserve"> 1</w:t>
      </w:r>
      <w:r w:rsidR="00454546">
        <w:rPr>
          <w:rStyle w:val="Siln"/>
          <w:sz w:val="24"/>
        </w:rPr>
        <w:t xml:space="preserve"> </w:t>
      </w:r>
      <w:r w:rsidR="00CD7920">
        <w:rPr>
          <w:rStyle w:val="Siln"/>
          <w:sz w:val="24"/>
        </w:rPr>
        <w:tab/>
      </w:r>
      <w:r w:rsidR="00454546" w:rsidRPr="00640D36">
        <w:rPr>
          <w:rStyle w:val="Siln"/>
          <w:b w:val="0"/>
          <w:sz w:val="24"/>
        </w:rPr>
        <w:t xml:space="preserve">Biochemické vlastnosti </w:t>
      </w:r>
      <w:r w:rsidR="0079793D">
        <w:rPr>
          <w:rStyle w:val="Siln"/>
          <w:b w:val="0"/>
          <w:sz w:val="24"/>
        </w:rPr>
        <w:t xml:space="preserve">( asimilácia) </w:t>
      </w:r>
      <w:r w:rsidR="00454546" w:rsidRPr="00640D36">
        <w:rPr>
          <w:rStyle w:val="Siln"/>
          <w:b w:val="0"/>
          <w:sz w:val="24"/>
        </w:rPr>
        <w:t xml:space="preserve">druhov rodu </w:t>
      </w:r>
      <w:r w:rsidR="00454546" w:rsidRPr="00640D36">
        <w:rPr>
          <w:rStyle w:val="Siln"/>
          <w:b w:val="0"/>
          <w:i/>
          <w:sz w:val="24"/>
        </w:rPr>
        <w:t>Candida</w:t>
      </w:r>
      <w:r w:rsidR="00FA7713">
        <w:rPr>
          <w:rStyle w:val="Siln"/>
          <w:b w:val="0"/>
          <w:i/>
          <w:sz w:val="24"/>
        </w:rPr>
        <w:t xml:space="preserve"> </w:t>
      </w:r>
      <w:r w:rsidR="00FA7713">
        <w:rPr>
          <w:rStyle w:val="Siln"/>
          <w:b w:val="0"/>
          <w:sz w:val="24"/>
        </w:rPr>
        <w:t>()</w:t>
      </w:r>
    </w:p>
    <w:p w:rsidR="00CD7920" w:rsidRPr="00FA7713" w:rsidRDefault="00F70E81" w:rsidP="00CD7920">
      <w:pPr>
        <w:ind w:firstLine="0"/>
        <w:rPr>
          <w:rStyle w:val="Siln"/>
          <w:b w:val="0"/>
          <w:sz w:val="24"/>
        </w:rPr>
      </w:pPr>
      <w:r>
        <w:rPr>
          <w:rStyle w:val="Siln"/>
          <w:sz w:val="24"/>
        </w:rPr>
        <w:t>Tabuľka</w:t>
      </w:r>
      <w:r w:rsidR="00CD7920">
        <w:rPr>
          <w:rStyle w:val="Siln"/>
          <w:sz w:val="24"/>
        </w:rPr>
        <w:t xml:space="preserve"> 2</w:t>
      </w:r>
      <w:r w:rsidR="00CD7920">
        <w:rPr>
          <w:rStyle w:val="Siln"/>
          <w:sz w:val="24"/>
        </w:rPr>
        <w:tab/>
      </w:r>
      <w:r w:rsidR="00CD7920" w:rsidRPr="00640D36">
        <w:rPr>
          <w:rStyle w:val="Siln"/>
          <w:b w:val="0"/>
          <w:sz w:val="24"/>
        </w:rPr>
        <w:t xml:space="preserve">Biochemické vlastnosti </w:t>
      </w:r>
      <w:r w:rsidR="0079793D">
        <w:rPr>
          <w:rStyle w:val="Siln"/>
          <w:b w:val="0"/>
          <w:sz w:val="24"/>
        </w:rPr>
        <w:t xml:space="preserve">(fermentácia) </w:t>
      </w:r>
      <w:r w:rsidR="00CD7920" w:rsidRPr="00640D36">
        <w:rPr>
          <w:rStyle w:val="Siln"/>
          <w:b w:val="0"/>
          <w:sz w:val="24"/>
        </w:rPr>
        <w:t xml:space="preserve">druhov rodu </w:t>
      </w:r>
      <w:r w:rsidR="00CD7920" w:rsidRPr="00640D36">
        <w:rPr>
          <w:rStyle w:val="Siln"/>
          <w:b w:val="0"/>
          <w:i/>
          <w:sz w:val="24"/>
        </w:rPr>
        <w:t>Candida</w:t>
      </w:r>
      <w:r w:rsidR="00FA7713">
        <w:rPr>
          <w:rStyle w:val="Siln"/>
          <w:b w:val="0"/>
          <w:i/>
          <w:sz w:val="24"/>
        </w:rPr>
        <w:t xml:space="preserve"> </w:t>
      </w:r>
      <w:r w:rsidR="00FA7713">
        <w:rPr>
          <w:rStyle w:val="Siln"/>
          <w:b w:val="0"/>
          <w:sz w:val="24"/>
        </w:rPr>
        <w:t>()</w:t>
      </w:r>
    </w:p>
    <w:p w:rsidR="00FA7713" w:rsidRDefault="00F70E81" w:rsidP="00CD7920">
      <w:pPr>
        <w:ind w:firstLine="0"/>
        <w:rPr>
          <w:rStyle w:val="Siln"/>
          <w:sz w:val="24"/>
        </w:rPr>
      </w:pPr>
      <w:r>
        <w:rPr>
          <w:rStyle w:val="Siln"/>
          <w:sz w:val="24"/>
        </w:rPr>
        <w:t>Tabuľka</w:t>
      </w:r>
      <w:r w:rsidR="00FA7713">
        <w:rPr>
          <w:rStyle w:val="Siln"/>
          <w:sz w:val="24"/>
        </w:rPr>
        <w:t xml:space="preserve"> 3</w:t>
      </w:r>
      <w:r w:rsidR="00FA7713">
        <w:rPr>
          <w:rStyle w:val="Siln"/>
          <w:sz w:val="24"/>
        </w:rPr>
        <w:tab/>
      </w:r>
      <w:r w:rsidR="00FA7713">
        <w:t>Typy vzoriek biologického materiálu ()</w:t>
      </w:r>
    </w:p>
    <w:p w:rsidR="00FA7713" w:rsidRPr="00FA7713" w:rsidRDefault="00F70E81" w:rsidP="00CD7920">
      <w:pPr>
        <w:ind w:firstLine="0"/>
        <w:rPr>
          <w:rStyle w:val="Siln"/>
          <w:b w:val="0"/>
          <w:sz w:val="24"/>
        </w:rPr>
      </w:pPr>
      <w:r>
        <w:rPr>
          <w:rStyle w:val="Siln"/>
          <w:sz w:val="24"/>
        </w:rPr>
        <w:t>Tabuľka</w:t>
      </w:r>
      <w:r w:rsidR="00FA7713">
        <w:rPr>
          <w:rStyle w:val="Siln"/>
          <w:sz w:val="24"/>
        </w:rPr>
        <w:t xml:space="preserve"> 4</w:t>
      </w:r>
      <w:r w:rsidR="00FA7713">
        <w:rPr>
          <w:rStyle w:val="Siln"/>
          <w:sz w:val="24"/>
        </w:rPr>
        <w:tab/>
      </w:r>
      <w:r w:rsidR="00FA7713">
        <w:rPr>
          <w:rStyle w:val="Siln"/>
          <w:b w:val="0"/>
          <w:sz w:val="24"/>
        </w:rPr>
        <w:t>Diagnostikované druhy kvasiniek ()</w:t>
      </w:r>
    </w:p>
    <w:p w:rsidR="00FA7713" w:rsidRDefault="00F70E81" w:rsidP="00CD7920">
      <w:pPr>
        <w:ind w:firstLine="0"/>
        <w:rPr>
          <w:rStyle w:val="Siln"/>
          <w:sz w:val="24"/>
        </w:rPr>
      </w:pPr>
      <w:r>
        <w:rPr>
          <w:rStyle w:val="Siln"/>
          <w:sz w:val="24"/>
        </w:rPr>
        <w:t>Tabuľka</w:t>
      </w:r>
      <w:r w:rsidR="00FA7713">
        <w:rPr>
          <w:rStyle w:val="Siln"/>
          <w:sz w:val="24"/>
        </w:rPr>
        <w:t xml:space="preserve"> 5</w:t>
      </w:r>
      <w:r w:rsidR="00FA7713">
        <w:rPr>
          <w:rStyle w:val="Siln"/>
          <w:sz w:val="24"/>
        </w:rPr>
        <w:tab/>
      </w:r>
      <w:r w:rsidR="00FA7713">
        <w:rPr>
          <w:rStyle w:val="Siln"/>
          <w:b w:val="0"/>
          <w:sz w:val="24"/>
        </w:rPr>
        <w:t>Zloženie na jeden liter deionizovanej vody ()</w:t>
      </w:r>
    </w:p>
    <w:p w:rsidR="00FA7713" w:rsidRDefault="00F70E81" w:rsidP="00CD7920">
      <w:pPr>
        <w:ind w:firstLine="0"/>
        <w:rPr>
          <w:rStyle w:val="Siln"/>
          <w:b w:val="0"/>
          <w:sz w:val="24"/>
        </w:rPr>
      </w:pPr>
      <w:r>
        <w:rPr>
          <w:rStyle w:val="Siln"/>
          <w:sz w:val="24"/>
        </w:rPr>
        <w:t>Tabuľka</w:t>
      </w:r>
      <w:r w:rsidR="00FA7713">
        <w:rPr>
          <w:rStyle w:val="Siln"/>
          <w:sz w:val="24"/>
        </w:rPr>
        <w:t xml:space="preserve"> 6</w:t>
      </w:r>
      <w:r w:rsidR="00FA7713">
        <w:rPr>
          <w:rStyle w:val="Siln"/>
          <w:sz w:val="24"/>
        </w:rPr>
        <w:tab/>
      </w:r>
      <w:r w:rsidR="00FA7713">
        <w:rPr>
          <w:rStyle w:val="Siln"/>
          <w:b w:val="0"/>
          <w:sz w:val="24"/>
        </w:rPr>
        <w:t>Zloženie na jeden liter deionizovanej vody ()</w:t>
      </w:r>
    </w:p>
    <w:p w:rsidR="00FA7713" w:rsidRPr="00FA7713" w:rsidRDefault="00F70E81" w:rsidP="00CD7920">
      <w:pPr>
        <w:ind w:firstLine="0"/>
        <w:rPr>
          <w:rStyle w:val="Siln"/>
          <w:sz w:val="24"/>
        </w:rPr>
      </w:pPr>
      <w:r>
        <w:rPr>
          <w:rStyle w:val="Siln"/>
          <w:sz w:val="24"/>
        </w:rPr>
        <w:t>Tabuľka</w:t>
      </w:r>
      <w:r w:rsidR="00FA7713">
        <w:rPr>
          <w:rStyle w:val="Siln"/>
          <w:sz w:val="24"/>
        </w:rPr>
        <w:t xml:space="preserve"> 7</w:t>
      </w:r>
      <w:r w:rsidR="00FA7713">
        <w:rPr>
          <w:rStyle w:val="Siln"/>
          <w:sz w:val="24"/>
        </w:rPr>
        <w:tab/>
      </w:r>
      <w:r w:rsidR="00FA7713">
        <w:rPr>
          <w:rStyle w:val="Siln"/>
          <w:b w:val="0"/>
          <w:sz w:val="24"/>
        </w:rPr>
        <w:t>Zloženie na jeden liter deionizovanej vody ()</w:t>
      </w:r>
    </w:p>
    <w:p w:rsidR="00B103F0" w:rsidRDefault="00F70E81" w:rsidP="00E418C5">
      <w:pPr>
        <w:ind w:firstLine="0"/>
        <w:rPr>
          <w:rStyle w:val="Siln"/>
          <w:b w:val="0"/>
          <w:sz w:val="24"/>
        </w:rPr>
      </w:pPr>
      <w:r>
        <w:rPr>
          <w:rStyle w:val="Siln"/>
          <w:sz w:val="24"/>
        </w:rPr>
        <w:t>Tabuľka</w:t>
      </w:r>
      <w:r w:rsidR="00E418C5">
        <w:rPr>
          <w:rStyle w:val="Siln"/>
          <w:sz w:val="24"/>
        </w:rPr>
        <w:t xml:space="preserve"> 8 </w:t>
      </w:r>
      <w:r w:rsidR="00E418C5">
        <w:rPr>
          <w:rStyle w:val="Siln"/>
          <w:sz w:val="24"/>
        </w:rPr>
        <w:tab/>
      </w:r>
      <w:r w:rsidR="00B103F0">
        <w:rPr>
          <w:rStyle w:val="Siln"/>
          <w:b w:val="0"/>
          <w:sz w:val="24"/>
        </w:rPr>
        <w:t>Identifikačná tabuľka ()</w:t>
      </w:r>
    </w:p>
    <w:p w:rsidR="00E418C5" w:rsidRDefault="00B103F0" w:rsidP="00E418C5">
      <w:pPr>
        <w:ind w:firstLine="0"/>
        <w:rPr>
          <w:rStyle w:val="Siln"/>
          <w:b w:val="0"/>
          <w:sz w:val="24"/>
        </w:rPr>
      </w:pPr>
      <w:r>
        <w:rPr>
          <w:rStyle w:val="Siln"/>
          <w:sz w:val="24"/>
        </w:rPr>
        <w:t>Tab</w:t>
      </w:r>
      <w:r w:rsidR="00F70E81">
        <w:rPr>
          <w:rStyle w:val="Siln"/>
          <w:sz w:val="24"/>
        </w:rPr>
        <w:t>uľka</w:t>
      </w:r>
      <w:r>
        <w:rPr>
          <w:rStyle w:val="Siln"/>
          <w:sz w:val="24"/>
        </w:rPr>
        <w:t xml:space="preserve"> 9</w:t>
      </w:r>
      <w:r>
        <w:rPr>
          <w:rStyle w:val="Siln"/>
          <w:sz w:val="24"/>
        </w:rPr>
        <w:tab/>
      </w:r>
      <w:r w:rsidR="00E418C5">
        <w:rPr>
          <w:rStyle w:val="Siln"/>
          <w:b w:val="0"/>
          <w:sz w:val="24"/>
        </w:rPr>
        <w:t>Zloženie na jeden liter deionizovanej vody ()</w:t>
      </w:r>
    </w:p>
    <w:p w:rsidR="00B103F0" w:rsidRDefault="00F70E81" w:rsidP="00E418C5">
      <w:pPr>
        <w:ind w:firstLine="0"/>
        <w:rPr>
          <w:rStyle w:val="Siln"/>
          <w:b w:val="0"/>
          <w:sz w:val="24"/>
        </w:rPr>
      </w:pPr>
      <w:r>
        <w:rPr>
          <w:rStyle w:val="Siln"/>
          <w:sz w:val="24"/>
        </w:rPr>
        <w:t>Tabuľka</w:t>
      </w:r>
      <w:r w:rsidR="00B103F0">
        <w:rPr>
          <w:rStyle w:val="Siln"/>
          <w:sz w:val="24"/>
        </w:rPr>
        <w:t xml:space="preserve"> 10</w:t>
      </w:r>
      <w:r w:rsidR="00B103F0">
        <w:rPr>
          <w:rStyle w:val="Siln"/>
          <w:sz w:val="24"/>
        </w:rPr>
        <w:tab/>
      </w:r>
      <w:r w:rsidR="003B172D">
        <w:rPr>
          <w:rStyle w:val="Siln"/>
          <w:b w:val="0"/>
          <w:sz w:val="24"/>
        </w:rPr>
        <w:t>Význam hodnôt identifikačného skóre</w:t>
      </w:r>
      <w:r w:rsidR="003B172D" w:rsidDel="003B172D">
        <w:rPr>
          <w:rStyle w:val="Siln"/>
          <w:b w:val="0"/>
          <w:sz w:val="24"/>
        </w:rPr>
        <w:t xml:space="preserve"> </w:t>
      </w:r>
      <w:r w:rsidR="00B103F0">
        <w:rPr>
          <w:rStyle w:val="Siln"/>
          <w:b w:val="0"/>
          <w:sz w:val="24"/>
        </w:rPr>
        <w:t>()</w:t>
      </w:r>
    </w:p>
    <w:p w:rsidR="00E51E2B" w:rsidRDefault="00F70E81" w:rsidP="005C1079">
      <w:pPr>
        <w:ind w:left="1416" w:hanging="1416"/>
        <w:rPr>
          <w:rStyle w:val="Siln"/>
          <w:sz w:val="24"/>
        </w:rPr>
      </w:pPr>
      <w:r>
        <w:rPr>
          <w:rStyle w:val="Siln"/>
          <w:sz w:val="24"/>
        </w:rPr>
        <w:t>Tabuľka</w:t>
      </w:r>
      <w:r w:rsidR="00F00BCB">
        <w:rPr>
          <w:rStyle w:val="Siln"/>
          <w:sz w:val="24"/>
        </w:rPr>
        <w:t xml:space="preserve"> 11</w:t>
      </w:r>
      <w:r w:rsidR="00F00BCB">
        <w:rPr>
          <w:rStyle w:val="Siln"/>
          <w:sz w:val="24"/>
        </w:rPr>
        <w:tab/>
      </w:r>
      <w:r w:rsidR="00E51E2B">
        <w:rPr>
          <w:rStyle w:val="Siln"/>
          <w:b w:val="0"/>
          <w:sz w:val="24"/>
        </w:rPr>
        <w:t xml:space="preserve">Počet </w:t>
      </w:r>
      <w:r w:rsidR="005C1079">
        <w:rPr>
          <w:rStyle w:val="Siln"/>
          <w:b w:val="0"/>
          <w:sz w:val="24"/>
        </w:rPr>
        <w:t>identifikovaných</w:t>
      </w:r>
      <w:r w:rsidR="00E51E2B">
        <w:rPr>
          <w:rStyle w:val="Siln"/>
          <w:b w:val="0"/>
          <w:sz w:val="24"/>
        </w:rPr>
        <w:t xml:space="preserve"> NAC v jednotlivých vekových kategóriách ()</w:t>
      </w:r>
    </w:p>
    <w:p w:rsidR="00F00BCB" w:rsidRPr="00F00BCB" w:rsidRDefault="00F70E81" w:rsidP="00E418C5">
      <w:pPr>
        <w:ind w:firstLine="0"/>
        <w:rPr>
          <w:rStyle w:val="Siln"/>
          <w:b w:val="0"/>
          <w:sz w:val="24"/>
        </w:rPr>
      </w:pPr>
      <w:r>
        <w:rPr>
          <w:rStyle w:val="Siln"/>
          <w:sz w:val="24"/>
        </w:rPr>
        <w:t>Tabuľka</w:t>
      </w:r>
      <w:r w:rsidR="00E51E2B">
        <w:rPr>
          <w:rStyle w:val="Siln"/>
          <w:sz w:val="24"/>
        </w:rPr>
        <w:t xml:space="preserve"> 12</w:t>
      </w:r>
      <w:r w:rsidR="00E51E2B">
        <w:rPr>
          <w:rStyle w:val="Siln"/>
          <w:sz w:val="24"/>
        </w:rPr>
        <w:tab/>
      </w:r>
      <w:r w:rsidR="006C2181">
        <w:rPr>
          <w:rStyle w:val="Siln"/>
          <w:b w:val="0"/>
          <w:sz w:val="24"/>
        </w:rPr>
        <w:t>Najčastejšie sa vyskytujúca NAC v jednotlivých vekových kategóriách ()</w:t>
      </w:r>
    </w:p>
    <w:p w:rsidR="00CD7920" w:rsidRDefault="00F70E81" w:rsidP="00454546">
      <w:pPr>
        <w:ind w:firstLine="0"/>
        <w:rPr>
          <w:rStyle w:val="Siln"/>
          <w:b w:val="0"/>
          <w:sz w:val="24"/>
        </w:rPr>
      </w:pPr>
      <w:r>
        <w:rPr>
          <w:rStyle w:val="Siln"/>
          <w:sz w:val="24"/>
        </w:rPr>
        <w:t>Tabuľka</w:t>
      </w:r>
      <w:r w:rsidR="00DA6EAF">
        <w:rPr>
          <w:rStyle w:val="Siln"/>
          <w:sz w:val="24"/>
        </w:rPr>
        <w:t xml:space="preserve"> 13</w:t>
      </w:r>
      <w:r w:rsidR="006C2181">
        <w:rPr>
          <w:rStyle w:val="Siln"/>
          <w:sz w:val="24"/>
        </w:rPr>
        <w:tab/>
      </w:r>
      <w:r w:rsidR="006C2181">
        <w:rPr>
          <w:rStyle w:val="Siln"/>
          <w:b w:val="0"/>
          <w:sz w:val="24"/>
        </w:rPr>
        <w:t>Počet izolovaných druhov NAC v jednotlivých vzorkách ()</w:t>
      </w:r>
    </w:p>
    <w:p w:rsidR="00C27A3C" w:rsidRDefault="00F70E81" w:rsidP="00C27A3C">
      <w:pPr>
        <w:ind w:left="1416" w:hanging="1416"/>
        <w:rPr>
          <w:rStyle w:val="Siln"/>
          <w:b w:val="0"/>
          <w:sz w:val="24"/>
        </w:rPr>
      </w:pPr>
      <w:r>
        <w:rPr>
          <w:rStyle w:val="Siln"/>
          <w:sz w:val="24"/>
        </w:rPr>
        <w:t>Tabuľka</w:t>
      </w:r>
      <w:r w:rsidR="006C2181" w:rsidRPr="006C2181">
        <w:rPr>
          <w:rStyle w:val="Siln"/>
          <w:sz w:val="24"/>
        </w:rPr>
        <w:t xml:space="preserve"> 14</w:t>
      </w:r>
      <w:r w:rsidR="00614F79">
        <w:rPr>
          <w:rStyle w:val="Siln"/>
          <w:sz w:val="24"/>
        </w:rPr>
        <w:tab/>
      </w:r>
      <w:r w:rsidR="00C27A3C" w:rsidRPr="00614F79">
        <w:rPr>
          <w:rStyle w:val="Siln"/>
          <w:b w:val="0"/>
          <w:sz w:val="24"/>
        </w:rPr>
        <w:t>Rozdelenie vzoriek podľa identifikačného skóre</w:t>
      </w:r>
      <w:r w:rsidR="00C27A3C">
        <w:rPr>
          <w:rStyle w:val="Siln"/>
          <w:b w:val="0"/>
          <w:sz w:val="24"/>
        </w:rPr>
        <w:t xml:space="preserve"> pri troch metódach prípravy vzoriek ()</w:t>
      </w:r>
    </w:p>
    <w:p w:rsidR="00124991" w:rsidRPr="00124991" w:rsidRDefault="00124991" w:rsidP="00124991">
      <w:pPr>
        <w:ind w:firstLine="0"/>
        <w:rPr>
          <w:rStyle w:val="Siln"/>
          <w:b w:val="0"/>
          <w:bCs w:val="0"/>
          <w:sz w:val="24"/>
        </w:rPr>
      </w:pPr>
      <w:r>
        <w:rPr>
          <w:b/>
        </w:rPr>
        <w:t xml:space="preserve">Tabuľka 15 </w:t>
      </w:r>
      <w:r>
        <w:rPr>
          <w:b/>
        </w:rPr>
        <w:tab/>
      </w:r>
      <w:r>
        <w:t>Percentuálne vyhodnotenie metódy extrakcie ()</w:t>
      </w:r>
    </w:p>
    <w:p w:rsidR="00E60702" w:rsidRPr="00C92AAA" w:rsidRDefault="00614F79" w:rsidP="00E60702">
      <w:pPr>
        <w:ind w:firstLine="0"/>
        <w:rPr>
          <w:rStyle w:val="Siln"/>
          <w:sz w:val="24"/>
        </w:rPr>
      </w:pPr>
      <w:r w:rsidRPr="00C92AAA">
        <w:rPr>
          <w:rStyle w:val="Siln"/>
          <w:sz w:val="24"/>
        </w:rPr>
        <w:t>Tabuľka</w:t>
      </w:r>
      <w:r w:rsidR="00124991">
        <w:rPr>
          <w:rStyle w:val="Siln"/>
          <w:sz w:val="24"/>
        </w:rPr>
        <w:t xml:space="preserve"> 16</w:t>
      </w:r>
      <w:r>
        <w:rPr>
          <w:rStyle w:val="Siln"/>
          <w:sz w:val="24"/>
        </w:rPr>
        <w:t xml:space="preserve"> </w:t>
      </w:r>
      <w:r>
        <w:rPr>
          <w:rStyle w:val="Siln"/>
          <w:sz w:val="24"/>
        </w:rPr>
        <w:tab/>
      </w:r>
      <w:r w:rsidR="00E60702">
        <w:rPr>
          <w:rStyle w:val="Siln"/>
          <w:b w:val="0"/>
          <w:sz w:val="24"/>
        </w:rPr>
        <w:t>Výsledky t testu</w:t>
      </w:r>
      <w:r w:rsidR="00E60702" w:rsidRPr="00614F79">
        <w:rPr>
          <w:rStyle w:val="Siln"/>
          <w:b w:val="0"/>
          <w:sz w:val="24"/>
        </w:rPr>
        <w:t xml:space="preserve"> pre</w:t>
      </w:r>
      <w:r w:rsidR="00E60702">
        <w:rPr>
          <w:rStyle w:val="Siln"/>
          <w:b w:val="0"/>
          <w:sz w:val="24"/>
        </w:rPr>
        <w:t xml:space="preserve"> porovnanie metód prípravy vzorky na identifikáciu</w:t>
      </w:r>
    </w:p>
    <w:p w:rsidR="00614F79" w:rsidRPr="00C92AAA" w:rsidRDefault="00614F79" w:rsidP="00E60702">
      <w:pPr>
        <w:ind w:left="708" w:firstLine="708"/>
        <w:rPr>
          <w:rStyle w:val="Siln"/>
          <w:sz w:val="24"/>
        </w:rPr>
      </w:pPr>
      <w:r>
        <w:rPr>
          <w:rStyle w:val="Siln"/>
          <w:b w:val="0"/>
          <w:sz w:val="24"/>
        </w:rPr>
        <w:t xml:space="preserve"> ()</w:t>
      </w:r>
    </w:p>
    <w:p w:rsidR="00257920" w:rsidRPr="00257920" w:rsidRDefault="00124991" w:rsidP="00614F79">
      <w:pPr>
        <w:ind w:firstLine="0"/>
        <w:rPr>
          <w:rStyle w:val="Siln"/>
          <w:b w:val="0"/>
          <w:sz w:val="24"/>
        </w:rPr>
      </w:pPr>
      <w:r>
        <w:rPr>
          <w:rStyle w:val="Siln"/>
          <w:color w:val="000000" w:themeColor="text1"/>
          <w:sz w:val="24"/>
        </w:rPr>
        <w:t>Tabuľka 17</w:t>
      </w:r>
      <w:r w:rsidR="00A5640C">
        <w:rPr>
          <w:rStyle w:val="Siln"/>
          <w:color w:val="000000" w:themeColor="text1"/>
          <w:sz w:val="24"/>
        </w:rPr>
        <w:tab/>
      </w:r>
      <w:r w:rsidR="00A5640C" w:rsidRPr="00614F79">
        <w:rPr>
          <w:rStyle w:val="Siln"/>
          <w:b w:val="0"/>
          <w:color w:val="000000" w:themeColor="text1"/>
          <w:sz w:val="24"/>
        </w:rPr>
        <w:t>Priemerné hodnoty identifikačného skóre daných metód</w:t>
      </w:r>
      <w:r w:rsidR="00A5640C">
        <w:rPr>
          <w:rStyle w:val="Siln"/>
          <w:b w:val="0"/>
          <w:color w:val="000000" w:themeColor="text1"/>
          <w:sz w:val="24"/>
        </w:rPr>
        <w:t xml:space="preserve"> ()</w:t>
      </w:r>
    </w:p>
    <w:p w:rsidR="009F5F11" w:rsidRDefault="009F5F11" w:rsidP="00454546">
      <w:pPr>
        <w:ind w:firstLine="0"/>
      </w:pPr>
    </w:p>
    <w:p w:rsidR="009F5F11" w:rsidRDefault="009F5F11" w:rsidP="009F5F11">
      <w:pPr>
        <w:sectPr w:rsidR="009F5F11" w:rsidSect="00800A26">
          <w:footerReference w:type="default" r:id="rId18"/>
          <w:footerReference w:type="first" r:id="rId19"/>
          <w:pgSz w:w="11907" w:h="16840" w:code="9"/>
          <w:pgMar w:top="1418" w:right="1134" w:bottom="1418" w:left="1985" w:header="709" w:footer="709" w:gutter="0"/>
          <w:pgNumType w:start="8"/>
          <w:cols w:space="708"/>
          <w:titlePg/>
        </w:sectPr>
      </w:pPr>
    </w:p>
    <w:p w:rsidR="00EA31B5" w:rsidRDefault="00EA31B5" w:rsidP="00EA31B5">
      <w:pPr>
        <w:ind w:firstLine="0"/>
        <w:jc w:val="left"/>
        <w:rPr>
          <w:rStyle w:val="Siln"/>
        </w:rPr>
      </w:pPr>
      <w:r>
        <w:rPr>
          <w:rStyle w:val="Siln"/>
        </w:rPr>
        <w:lastRenderedPageBreak/>
        <w:t>Zoznam skratiek</w:t>
      </w:r>
    </w:p>
    <w:p w:rsidR="00EA31B5" w:rsidRDefault="00EA31B5" w:rsidP="00EA31B5">
      <w:pPr>
        <w:ind w:firstLine="0"/>
        <w:jc w:val="left"/>
      </w:pPr>
    </w:p>
    <w:p w:rsidR="00EA31B5" w:rsidRDefault="00EA31B5" w:rsidP="00EA31B5">
      <w:pPr>
        <w:ind w:firstLine="0"/>
        <w:jc w:val="left"/>
      </w:pPr>
      <w:r w:rsidRPr="00DF2BC3">
        <w:rPr>
          <w:i/>
        </w:rPr>
        <w:t>Non-</w:t>
      </w:r>
      <w:r>
        <w:rPr>
          <w:i/>
        </w:rPr>
        <w:t>albicans C</w:t>
      </w:r>
      <w:r w:rsidRPr="00DF2BC3">
        <w:rPr>
          <w:i/>
        </w:rPr>
        <w:t>andida</w:t>
      </w:r>
      <w:r>
        <w:t xml:space="preserve"> </w:t>
      </w:r>
      <w:r>
        <w:tab/>
      </w:r>
      <w:r>
        <w:tab/>
      </w:r>
      <w:r w:rsidR="007E7D6A">
        <w:tab/>
      </w:r>
      <w:r>
        <w:t>NAC</w:t>
      </w:r>
    </w:p>
    <w:p w:rsidR="00EA31B5" w:rsidRDefault="00EA31B5" w:rsidP="00EA31B5">
      <w:pPr>
        <w:ind w:firstLine="0"/>
        <w:jc w:val="left"/>
      </w:pPr>
      <w:r>
        <w:t>Polymerázová reťazová rekacia</w:t>
      </w:r>
      <w:r>
        <w:tab/>
      </w:r>
      <w:r w:rsidR="007E7D6A">
        <w:tab/>
      </w:r>
      <w:r>
        <w:t>PCR</w:t>
      </w:r>
    </w:p>
    <w:p w:rsidR="00EA31B5" w:rsidRDefault="00EA31B5" w:rsidP="00EA31B5">
      <w:pPr>
        <w:ind w:firstLine="0"/>
        <w:jc w:val="left"/>
      </w:pPr>
      <w:r>
        <w:t xml:space="preserve">Kvantitatívna PCR v reálnom čase </w:t>
      </w:r>
      <w:r>
        <w:tab/>
      </w:r>
      <w:r w:rsidR="007E7D6A">
        <w:tab/>
      </w:r>
      <w:r>
        <w:rPr>
          <w:rStyle w:val="Siln"/>
          <w:b w:val="0"/>
          <w:sz w:val="24"/>
        </w:rPr>
        <w:t>qPCR</w:t>
      </w:r>
      <w:r>
        <w:t xml:space="preserve"> </w:t>
      </w:r>
    </w:p>
    <w:p w:rsidR="00EA31B5" w:rsidRDefault="00EA31B5" w:rsidP="00EA31B5">
      <w:pPr>
        <w:ind w:firstLine="0"/>
        <w:jc w:val="left"/>
      </w:pPr>
      <w:r>
        <w:t>Acetonitril</w:t>
      </w:r>
      <w:r>
        <w:tab/>
      </w:r>
      <w:r>
        <w:tab/>
      </w:r>
      <w:r>
        <w:tab/>
      </w:r>
      <w:r>
        <w:tab/>
      </w:r>
      <w:r w:rsidR="007E7D6A">
        <w:tab/>
      </w:r>
      <w:r>
        <w:t>AN</w:t>
      </w:r>
    </w:p>
    <w:p w:rsidR="00EA31B5" w:rsidRDefault="00EA31B5" w:rsidP="00EA31B5">
      <w:pPr>
        <w:ind w:firstLine="0"/>
        <w:jc w:val="left"/>
      </w:pPr>
      <w:r>
        <w:t>Kyselina trifluór octová</w:t>
      </w:r>
      <w:r>
        <w:tab/>
      </w:r>
      <w:r>
        <w:tab/>
      </w:r>
      <w:r w:rsidR="007E7D6A">
        <w:tab/>
      </w:r>
      <w:r>
        <w:t>TFA</w:t>
      </w:r>
    </w:p>
    <w:p w:rsidR="00EA31B5" w:rsidRDefault="00EA31B5" w:rsidP="00EA31B5">
      <w:pPr>
        <w:ind w:firstLine="0"/>
        <w:jc w:val="left"/>
      </w:pPr>
      <w:r>
        <w:t>Organické rozpúšťadlo</w:t>
      </w:r>
      <w:r>
        <w:tab/>
      </w:r>
      <w:r>
        <w:tab/>
      </w:r>
      <w:r w:rsidR="007E7D6A">
        <w:tab/>
      </w:r>
      <w:r>
        <w:t>OR</w:t>
      </w:r>
    </w:p>
    <w:p w:rsidR="00EA31B5" w:rsidRDefault="00EA31B5" w:rsidP="00EA31B5">
      <w:pPr>
        <w:ind w:firstLine="0"/>
        <w:rPr>
          <w:rStyle w:val="Siln"/>
          <w:b w:val="0"/>
          <w:sz w:val="24"/>
        </w:rPr>
      </w:pPr>
      <w:r w:rsidRPr="00DD41D8">
        <w:rPr>
          <w:rStyle w:val="Siln"/>
          <w:b w:val="0"/>
          <w:sz w:val="24"/>
        </w:rPr>
        <w:t>70% roztok kyseliny mravčej</w:t>
      </w:r>
      <w:r>
        <w:rPr>
          <w:rStyle w:val="Siln"/>
          <w:b w:val="0"/>
          <w:sz w:val="24"/>
        </w:rPr>
        <w:t xml:space="preserve"> </w:t>
      </w:r>
      <w:r>
        <w:rPr>
          <w:rStyle w:val="Siln"/>
          <w:b w:val="0"/>
          <w:sz w:val="24"/>
        </w:rPr>
        <w:tab/>
      </w:r>
      <w:r w:rsidR="007E7D6A">
        <w:rPr>
          <w:rStyle w:val="Siln"/>
          <w:b w:val="0"/>
          <w:sz w:val="24"/>
        </w:rPr>
        <w:tab/>
      </w:r>
      <w:r w:rsidRPr="00DD41D8">
        <w:rPr>
          <w:rStyle w:val="Siln"/>
          <w:b w:val="0"/>
          <w:sz w:val="24"/>
        </w:rPr>
        <w:t>FA</w:t>
      </w:r>
    </w:p>
    <w:p w:rsidR="007E7D6A" w:rsidRPr="00DD41D8" w:rsidRDefault="00910D79" w:rsidP="00EA31B5">
      <w:pPr>
        <w:ind w:firstLine="0"/>
        <w:rPr>
          <w:rStyle w:val="Siln"/>
          <w:b w:val="0"/>
          <w:sz w:val="24"/>
        </w:rPr>
      </w:pPr>
      <w:r>
        <w:t>Štandardné</w:t>
      </w:r>
      <w:r w:rsidR="007E7D6A">
        <w:t xml:space="preserve"> referenčné spektrum</w:t>
      </w:r>
      <w:r w:rsidR="007E7D6A">
        <w:tab/>
      </w:r>
      <w:r w:rsidR="007E7D6A">
        <w:tab/>
        <w:t>MSP</w:t>
      </w:r>
    </w:p>
    <w:p w:rsidR="006027C5" w:rsidRDefault="006027C5" w:rsidP="006027C5">
      <w:pPr>
        <w:pStyle w:val="Nadpis1"/>
        <w:numPr>
          <w:ilvl w:val="0"/>
          <w:numId w:val="0"/>
        </w:numPr>
        <w:ind w:left="720"/>
        <w:rPr>
          <w:rStyle w:val="Siln"/>
          <w:b/>
        </w:rPr>
      </w:pPr>
    </w:p>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6027C5" w:rsidRDefault="006027C5" w:rsidP="006027C5"/>
    <w:p w:rsidR="001D532F" w:rsidRDefault="001D532F" w:rsidP="006027C5">
      <w:pPr>
        <w:sectPr w:rsidR="001D532F" w:rsidSect="00807FFD">
          <w:footerReference w:type="first" r:id="rId20"/>
          <w:pgSz w:w="11907" w:h="16840" w:code="9"/>
          <w:pgMar w:top="1418" w:right="1134" w:bottom="1418" w:left="1985" w:header="709" w:footer="709" w:gutter="0"/>
          <w:cols w:space="708"/>
          <w:titlePg/>
        </w:sectPr>
      </w:pPr>
    </w:p>
    <w:p w:rsidR="006027C5" w:rsidRPr="00455DF0" w:rsidRDefault="00B24C9B" w:rsidP="006027C5">
      <w:pPr>
        <w:rPr>
          <w:rStyle w:val="Siln"/>
        </w:rPr>
      </w:pPr>
      <w:r w:rsidRPr="00455DF0">
        <w:rPr>
          <w:rStyle w:val="Siln"/>
        </w:rPr>
        <w:lastRenderedPageBreak/>
        <w:t>Úvod</w:t>
      </w:r>
    </w:p>
    <w:p w:rsidR="006027C5" w:rsidRDefault="006027C5" w:rsidP="006027C5"/>
    <w:p w:rsidR="007441E9" w:rsidRDefault="00145AAD" w:rsidP="007441E9">
      <w:pPr>
        <w:ind w:firstLine="851"/>
      </w:pPr>
      <w:r>
        <w:t>Kvasinky sú bežnou súčasťou ľudskej mikroflóry</w:t>
      </w:r>
      <w:r w:rsidR="008066CE">
        <w:t>. Patria k mikroorganizmom, ktoré môžu byť pre človeka využiteľn</w:t>
      </w:r>
      <w:r w:rsidR="004B2581">
        <w:t>é,</w:t>
      </w:r>
      <w:r w:rsidR="008066CE">
        <w:t xml:space="preserve"> prospešné ale aj nežiadúce. </w:t>
      </w:r>
      <w:r w:rsidR="004B2581">
        <w:t>Niektoré druhy kvasiniek spolu aj s</w:t>
      </w:r>
      <w:r w:rsidR="00F95F94">
        <w:t xml:space="preserve"> </w:t>
      </w:r>
      <w:r w:rsidR="004B2581">
        <w:t>inými bakteriálnymi mikroorganizmami</w:t>
      </w:r>
      <w:r w:rsidR="00F95F94">
        <w:t xml:space="preserve"> kolonizujú pokožku, ústn</w:t>
      </w:r>
      <w:r w:rsidR="004146DF">
        <w:t>u dutinu, urogenitálny, tráviaci</w:t>
      </w:r>
      <w:r w:rsidR="00F95F94">
        <w:t xml:space="preserve"> a dýchací systém u zdravých ľudí. Ak dôjde k porušeniu mikrobiálnej rovnováhy a kvasinky sa premnožia, spôsobujú ochorenie nazývané mykóza.</w:t>
      </w:r>
    </w:p>
    <w:p w:rsidR="007441E9" w:rsidRDefault="00422EE1" w:rsidP="007441E9">
      <w:pPr>
        <w:ind w:firstLine="851"/>
      </w:pPr>
      <w:r>
        <w:t xml:space="preserve">Počet najmä invazívnych mykóz neustále stúpa. Za nárast týchto mykóz je zodpovedný aj vzostup počtu imunosuprimovaných a imunokompromitovaných jedincov, ktorí majú oslabenú imunitu. Významnú úlohu pri kvasinkových ochoreniach zohráva aj tehotenstvo, ochorenia krvi, hormonálna nerovnováha, liečba širokospektrálnymi antibiotikami, cukrovka, onkologické ochorenia, autoimunitné ochorenia a pod. Kolonizácia kvasinkami je významným faktorom pre vznik ďalších infekcií. </w:t>
      </w:r>
    </w:p>
    <w:p w:rsidR="0008080D" w:rsidRDefault="00422EE1" w:rsidP="007441E9">
      <w:pPr>
        <w:ind w:firstLine="851"/>
      </w:pPr>
      <w:r>
        <w:t xml:space="preserve">Najčastejšie izolovaným druhom </w:t>
      </w:r>
      <w:r w:rsidR="005656A6">
        <w:t xml:space="preserve">kvasiniek </w:t>
      </w:r>
      <w:r>
        <w:t xml:space="preserve">je </w:t>
      </w:r>
      <w:r>
        <w:rPr>
          <w:i/>
        </w:rPr>
        <w:t xml:space="preserve"> Candida albicans, </w:t>
      </w:r>
      <w:r>
        <w:t xml:space="preserve">ale čoraz </w:t>
      </w:r>
      <w:r w:rsidR="000966CE">
        <w:t>viac</w:t>
      </w:r>
      <w:r>
        <w:t xml:space="preserve"> sa </w:t>
      </w:r>
      <w:r w:rsidR="005656A6">
        <w:t xml:space="preserve">v posledných rokoch </w:t>
      </w:r>
      <w:r>
        <w:t xml:space="preserve">do popredia dostávajú druhy </w:t>
      </w:r>
      <w:r>
        <w:rPr>
          <w:i/>
        </w:rPr>
        <w:t>non-albicans Candida</w:t>
      </w:r>
      <w:r w:rsidR="007441E9">
        <w:rPr>
          <w:i/>
        </w:rPr>
        <w:t xml:space="preserve">, </w:t>
      </w:r>
      <w:r w:rsidR="007441E9">
        <w:t xml:space="preserve">ktoré </w:t>
      </w:r>
      <w:r w:rsidR="000966CE">
        <w:t xml:space="preserve">okrem bežných ochorení, akými sú zápaly stredného ucha, infekcie močových ciest, vulvovaginitídy a pod. môžu spôsobovať aj nozokomiálne mykotické infekcie.  </w:t>
      </w:r>
      <w:r w:rsidR="00CF46B3">
        <w:t xml:space="preserve">Sú príčinou vysokej mortality u imunokompromitovaných pacientov v dôsledku virulencie a rezistencie na súčasne dostupné antimykotiká. </w:t>
      </w:r>
    </w:p>
    <w:p w:rsidR="006027C5" w:rsidRDefault="00BC1B03" w:rsidP="007441E9">
      <w:pPr>
        <w:ind w:firstLine="851"/>
      </w:pPr>
      <w:r>
        <w:t>Dôležitá je správna identifikácia mikroorganizmov a na to slúžia rôzne metódy, ktoré sa líšia časovou náročnosťou, cenou a</w:t>
      </w:r>
      <w:r w:rsidR="00D93E0A">
        <w:t> </w:t>
      </w:r>
      <w:r>
        <w:t>efektivitou</w:t>
      </w:r>
      <w:r w:rsidR="00D93E0A">
        <w:t>, kvôli čomu sa identifikačné metódy stále inovujú.</w:t>
      </w:r>
      <w:r>
        <w:t xml:space="preserve"> </w:t>
      </w:r>
      <w:r w:rsidR="0008080D">
        <w:t xml:space="preserve">Cieľom je nájsť najvhodnejší spôsob identifikácie, ktorý bude výhodný a prospešný v každom smere. </w:t>
      </w:r>
      <w:r w:rsidR="00D93E0A">
        <w:t xml:space="preserve">V rutinnej laboratórnej diagnostike </w:t>
      </w:r>
      <w:r w:rsidR="00166A49">
        <w:t xml:space="preserve">po celom svete </w:t>
      </w:r>
      <w:r w:rsidR="00D93E0A">
        <w:t xml:space="preserve">sa používa metóda hmotnostnej spektrometrie </w:t>
      </w:r>
      <w:r w:rsidR="006D3191">
        <w:t>MALDI-TOF</w:t>
      </w:r>
      <w:r w:rsidR="0008080D">
        <w:t xml:space="preserve"> na identifikáciu mikroorganizmov</w:t>
      </w:r>
      <w:r w:rsidR="009F1C96">
        <w:t xml:space="preserve">, ktorá je v porovnaní s rôznymi biochemickými testami rýchlejšia, presnejšia a využiteľná pre široké spektrum mikroorganizmov. </w:t>
      </w:r>
    </w:p>
    <w:p w:rsidR="00D93E0A" w:rsidRDefault="005129EA" w:rsidP="004146DF">
      <w:pPr>
        <w:ind w:firstLine="851"/>
      </w:pPr>
      <w:r>
        <w:t xml:space="preserve">Rozhodli sme sa porovnať rôzne metódy identifikácie kvasinkových mikroorganizmov,  pretože v súčasnosti je to veľmi aktuálna téma, ako </w:t>
      </w:r>
      <w:r w:rsidR="005E5D82">
        <w:t>rýchlo a účinne</w:t>
      </w:r>
      <w:r>
        <w:t xml:space="preserve"> bojovať proti ochoreniam zapríčinenými týmito mikroorganizmami.</w:t>
      </w:r>
      <w:r w:rsidR="005E5D82">
        <w:t xml:space="preserve"> </w:t>
      </w:r>
      <w:r w:rsidR="004146DF">
        <w:t>Teoretická časť poukazuje</w:t>
      </w:r>
      <w:r w:rsidR="005E5D82">
        <w:t xml:space="preserve"> na všeobecné informácie o kvasinkách, antimykoti</w:t>
      </w:r>
      <w:r w:rsidR="004146DF">
        <w:t>ckej liečbe</w:t>
      </w:r>
      <w:r w:rsidR="005E5D82">
        <w:t xml:space="preserve"> a o ochoreniach, ktoré spôsobujú. V experimentálnej časti </w:t>
      </w:r>
      <w:r w:rsidR="004146DF">
        <w:t xml:space="preserve">porovnáme rôzne </w:t>
      </w:r>
      <w:r w:rsidR="005E5D82">
        <w:t>metódy identifikácie kvasiniek</w:t>
      </w:r>
      <w:r w:rsidR="004146DF">
        <w:t xml:space="preserve"> a spracujeme naše výsledky. </w:t>
      </w:r>
      <w:r w:rsidR="00D4045D">
        <w:t xml:space="preserve"> </w:t>
      </w:r>
      <w:r w:rsidR="00D4045D" w:rsidRPr="00D4045D">
        <w:rPr>
          <w:b/>
          <w:color w:val="FF0000"/>
          <w:sz w:val="48"/>
        </w:rPr>
        <w:t>14</w:t>
      </w:r>
      <w:r w:rsidR="00D4045D">
        <w:rPr>
          <w:b/>
          <w:color w:val="FF0000"/>
          <w:sz w:val="48"/>
        </w:rPr>
        <w:t xml:space="preserve"> strana </w:t>
      </w:r>
      <w:r w:rsidR="00D4045D" w:rsidRPr="00D4045D">
        <w:rPr>
          <w:b/>
          <w:color w:val="FF0000"/>
          <w:sz w:val="48"/>
        </w:rPr>
        <w:sym w:font="Wingdings" w:char="F04A"/>
      </w:r>
      <w:r w:rsidR="00D4045D">
        <w:rPr>
          <w:b/>
          <w:color w:val="FF0000"/>
          <w:sz w:val="48"/>
        </w:rPr>
        <w:t xml:space="preserve"> </w:t>
      </w:r>
    </w:p>
    <w:p w:rsidR="00224B0B" w:rsidRDefault="004115B4" w:rsidP="0027068E">
      <w:pPr>
        <w:pStyle w:val="Nadpis1"/>
        <w:numPr>
          <w:ilvl w:val="0"/>
          <w:numId w:val="4"/>
        </w:numPr>
        <w:ind w:left="851" w:hanging="851"/>
        <w:rPr>
          <w:rStyle w:val="Siln"/>
          <w:b/>
        </w:rPr>
      </w:pPr>
      <w:bookmarkStart w:id="6" w:name="_Toc68716629"/>
      <w:r>
        <w:rPr>
          <w:rStyle w:val="Siln"/>
          <w:b/>
        </w:rPr>
        <w:lastRenderedPageBreak/>
        <w:t>L</w:t>
      </w:r>
      <w:r w:rsidR="00224B0B">
        <w:rPr>
          <w:rStyle w:val="Siln"/>
          <w:b/>
        </w:rPr>
        <w:t>iterárny prehľad</w:t>
      </w:r>
      <w:bookmarkEnd w:id="6"/>
    </w:p>
    <w:p w:rsidR="00253AC3" w:rsidRDefault="00224B0B" w:rsidP="0027068E">
      <w:pPr>
        <w:pStyle w:val="Nadpis1"/>
        <w:numPr>
          <w:ilvl w:val="0"/>
          <w:numId w:val="0"/>
        </w:numPr>
        <w:ind w:left="851" w:hanging="851"/>
        <w:rPr>
          <w:rStyle w:val="Siln"/>
          <w:b/>
        </w:rPr>
      </w:pPr>
      <w:bookmarkStart w:id="7" w:name="_Toc68716630"/>
      <w:r>
        <w:rPr>
          <w:rStyle w:val="Siln"/>
          <w:b/>
        </w:rPr>
        <w:t>1.2</w:t>
      </w:r>
      <w:r w:rsidR="00ED1AF7">
        <w:rPr>
          <w:rStyle w:val="Siln"/>
          <w:b/>
        </w:rPr>
        <w:tab/>
      </w:r>
      <w:r w:rsidR="00B63D9E" w:rsidRPr="00224B0B">
        <w:rPr>
          <w:rStyle w:val="Siln"/>
          <w:b/>
        </w:rPr>
        <w:t xml:space="preserve">Základná charakteristika </w:t>
      </w:r>
      <w:r w:rsidR="008F4F96" w:rsidRPr="00224B0B">
        <w:rPr>
          <w:rStyle w:val="Siln"/>
          <w:b/>
        </w:rPr>
        <w:t>kvasinkových mikroorganizmov</w:t>
      </w:r>
      <w:bookmarkEnd w:id="7"/>
    </w:p>
    <w:p w:rsidR="00302146" w:rsidRDefault="008F4F96" w:rsidP="00302146">
      <w:pPr>
        <w:ind w:firstLine="851"/>
      </w:pPr>
      <w:r>
        <w:t>Kvasinkové mikroorganizmy</w:t>
      </w:r>
      <w:r w:rsidR="00B63D9E">
        <w:t xml:space="preserve"> sú chemoheterotrofné</w:t>
      </w:r>
      <w:r w:rsidR="00712FD9">
        <w:t xml:space="preserve">, aeróbne, eukaryotické stielkaté </w:t>
      </w:r>
      <w:r w:rsidR="00092B15">
        <w:t>jednobunkové huby</w:t>
      </w:r>
      <w:r w:rsidR="00712FD9">
        <w:t>, ktoré sa vyskytujú ubikvitne v životnom prostredí. Môžeme ich izolovať z vody, pôdy, vzduchu, potravín,</w:t>
      </w:r>
      <w:r w:rsidR="00092B15">
        <w:t xml:space="preserve"> prachu,</w:t>
      </w:r>
      <w:r w:rsidR="00712FD9">
        <w:t xml:space="preserve"> rastlín, </w:t>
      </w:r>
      <w:r w:rsidR="00092B15">
        <w:t>kože</w:t>
      </w:r>
      <w:r w:rsidR="00712FD9">
        <w:t xml:space="preserve"> ľudí a</w:t>
      </w:r>
      <w:r w:rsidR="00092B15">
        <w:t> </w:t>
      </w:r>
      <w:r w:rsidR="00712FD9">
        <w:t>živočíchov</w:t>
      </w:r>
      <w:r w:rsidR="00092B15">
        <w:t>, ich slizníc, pľúc a pod.</w:t>
      </w:r>
      <w:r w:rsidR="00712FD9">
        <w:t xml:space="preserve">. </w:t>
      </w:r>
      <w:r w:rsidR="00092B15">
        <w:t>Pre kvasinky sú zdrojom živín organické látky rastlinného alebo živočíšneho pôvodu a podľa toho ich delíme</w:t>
      </w:r>
      <w:r w:rsidR="00712FD9">
        <w:t xml:space="preserve"> na saprofyty, symbionty a</w:t>
      </w:r>
      <w:r w:rsidR="000614DA">
        <w:t> </w:t>
      </w:r>
      <w:r w:rsidR="00092B15">
        <w:t>parazity</w:t>
      </w:r>
      <w:r w:rsidR="000614DA">
        <w:t xml:space="preserve"> </w:t>
      </w:r>
      <w:r w:rsidR="006F797B">
        <w:t>(Lisalová, 2014)</w:t>
      </w:r>
      <w:r w:rsidR="005E7CA1">
        <w:t xml:space="preserve">. </w:t>
      </w:r>
      <w:r w:rsidR="00092B15">
        <w:t xml:space="preserve"> </w:t>
      </w:r>
    </w:p>
    <w:p w:rsidR="00B63D9E" w:rsidRDefault="00705496" w:rsidP="00302146">
      <w:pPr>
        <w:ind w:firstLine="851"/>
      </w:pPr>
      <w:r>
        <w:t xml:space="preserve">Typickým spôsobom </w:t>
      </w:r>
      <w:r w:rsidR="006F797B">
        <w:t xml:space="preserve">nepohlavného </w:t>
      </w:r>
      <w:r>
        <w:t xml:space="preserve">rozmnožovania </w:t>
      </w:r>
      <w:r w:rsidR="006F797B">
        <w:t xml:space="preserve">u kvasiniek </w:t>
      </w:r>
      <w:r>
        <w:t>je pučanie</w:t>
      </w:r>
      <w:r w:rsidR="00F5033C">
        <w:t>. V bunke sa pri pučaní vytvorí jeden alebo viac malých hrboľčekov, ktoré pri priaznivých podmienkach rýchlo vyrastú a začnú sa oddeľovať od materskej bunky ako dcérske bunky. Novovzniknuté dcérske bunky môžu byť spojené s materskými bunkami a pri ďalšom pučaní sa vytvoria celé zväzky nazývané pseudomycélium</w:t>
      </w:r>
      <w:r w:rsidR="00A70C89">
        <w:t xml:space="preserve"> (Vraná</w:t>
      </w:r>
      <w:r w:rsidR="003A285D">
        <w:t xml:space="preserve"> et al.</w:t>
      </w:r>
      <w:r w:rsidR="00A70C89">
        <w:t>,1986)</w:t>
      </w:r>
      <w:r w:rsidR="00F5033C">
        <w:t>.</w:t>
      </w:r>
    </w:p>
    <w:p w:rsidR="00E33FED" w:rsidRDefault="00E33FED" w:rsidP="00B63D9E"/>
    <w:p w:rsidR="009F5F11" w:rsidRPr="00397C69" w:rsidRDefault="009F5F11" w:rsidP="0027068E">
      <w:pPr>
        <w:pStyle w:val="Podtitul"/>
        <w:ind w:left="851" w:hanging="851"/>
        <w:rPr>
          <w:rStyle w:val="Siln"/>
          <w:i w:val="0"/>
          <w:color w:val="000000" w:themeColor="text1"/>
        </w:rPr>
      </w:pPr>
      <w:bookmarkStart w:id="8" w:name="_Toc195670725"/>
      <w:bookmarkStart w:id="9" w:name="_Toc195684473"/>
      <w:bookmarkStart w:id="10" w:name="_Toc195684592"/>
      <w:r w:rsidRPr="00397C69">
        <w:rPr>
          <w:rStyle w:val="Siln"/>
          <w:i w:val="0"/>
          <w:color w:val="000000" w:themeColor="text1"/>
        </w:rPr>
        <w:t>1</w:t>
      </w:r>
      <w:r w:rsidR="00397C69" w:rsidRPr="00397C69">
        <w:rPr>
          <w:rStyle w:val="Siln"/>
          <w:i w:val="0"/>
          <w:color w:val="000000" w:themeColor="text1"/>
        </w:rPr>
        <w:t>.</w:t>
      </w:r>
      <w:r w:rsidR="00076C18">
        <w:rPr>
          <w:rStyle w:val="Siln"/>
          <w:i w:val="0"/>
          <w:color w:val="000000" w:themeColor="text1"/>
        </w:rPr>
        <w:t>3</w:t>
      </w:r>
      <w:bookmarkEnd w:id="8"/>
      <w:bookmarkEnd w:id="9"/>
      <w:bookmarkEnd w:id="10"/>
      <w:r w:rsidR="0027068E">
        <w:rPr>
          <w:rStyle w:val="Siln"/>
          <w:i w:val="0"/>
          <w:color w:val="000000" w:themeColor="text1"/>
        </w:rPr>
        <w:tab/>
      </w:r>
      <w:r w:rsidR="00E33FED" w:rsidRPr="00397C69">
        <w:rPr>
          <w:rStyle w:val="Siln"/>
          <w:i w:val="0"/>
          <w:color w:val="000000" w:themeColor="text1"/>
        </w:rPr>
        <w:t>Tvar a štruktúra kvasiniek</w:t>
      </w:r>
    </w:p>
    <w:p w:rsidR="00171D7E" w:rsidRDefault="008C11EC" w:rsidP="00302146">
      <w:pPr>
        <w:ind w:firstLine="851"/>
      </w:pPr>
      <w:r>
        <w:t xml:space="preserve">Kvasinky </w:t>
      </w:r>
      <w:r w:rsidR="00270460">
        <w:t>je možné sledovať len pod mikroskopom, dosahujú veľkosť 3-16 μm. M</w:t>
      </w:r>
      <w:r>
        <w:t>ajú gu</w:t>
      </w:r>
      <w:r w:rsidR="00270460">
        <w:t>ľovitý</w:t>
      </w:r>
      <w:r>
        <w:t xml:space="preserve"> alebo oválny tvar a bunky sú na povrchu obalené bunkovou stenou, ktorá zabezpečuje rigiditu a</w:t>
      </w:r>
      <w:r w:rsidR="00270460">
        <w:t xml:space="preserve"> tvar, chráni bunku pred </w:t>
      </w:r>
      <w:r w:rsidR="00141FCC">
        <w:t>mechanickými</w:t>
      </w:r>
      <w:r w:rsidR="00270460">
        <w:t xml:space="preserve"> vplyvmi</w:t>
      </w:r>
      <w:r w:rsidR="00F70E81">
        <w:t xml:space="preserve"> (obrázok</w:t>
      </w:r>
      <w:r w:rsidR="009B3068">
        <w:t xml:space="preserve"> 2</w:t>
      </w:r>
      <w:r w:rsidR="00076C18">
        <w:t>)</w:t>
      </w:r>
      <w:r w:rsidR="00270460">
        <w:t xml:space="preserve">. </w:t>
      </w:r>
      <w:r w:rsidR="00B04EE0">
        <w:t xml:space="preserve">Na obrázku 1 môžeme vidieť prierez kvasinky.  </w:t>
      </w:r>
      <w:r w:rsidR="00270460">
        <w:t>Bunkov</w:t>
      </w:r>
      <w:r w:rsidR="00141FCC">
        <w:t>á</w:t>
      </w:r>
      <w:r w:rsidR="00270460">
        <w:t xml:space="preserve"> stena obsahuje  polysacharidy, bielkoviny, lipidy, fosfolipidy a</w:t>
      </w:r>
      <w:r w:rsidR="00634064">
        <w:t> </w:t>
      </w:r>
      <w:r w:rsidR="00270460">
        <w:t>fosforečnany</w:t>
      </w:r>
      <w:r w:rsidR="00634064">
        <w:t xml:space="preserve"> (Smits et al., 1999)</w:t>
      </w:r>
      <w:r w:rsidR="00270460">
        <w:t>.</w:t>
      </w:r>
      <w:r w:rsidR="00B04EE0">
        <w:t xml:space="preserve"> </w:t>
      </w:r>
    </w:p>
    <w:p w:rsidR="00171D7E" w:rsidRDefault="00270460" w:rsidP="00302146">
      <w:pPr>
        <w:ind w:firstLine="851"/>
      </w:pPr>
      <w:r>
        <w:t>Druhú vrstvu tvorí cytoplazmatická membrána, ktorá je zložená z fosfolipidov, sterolov a proteínov.</w:t>
      </w:r>
      <w:r w:rsidR="00141FCC">
        <w:t xml:space="preserve"> Je vysoko selektívna bariéra a prepúšťa iba malé molekuly bez náboja. Tvorí osmotické rozhranie medzi bunkou a prostredím a zabezpečuje</w:t>
      </w:r>
      <w:r>
        <w:t xml:space="preserve"> príjem živín.</w:t>
      </w:r>
    </w:p>
    <w:p w:rsidR="00171D7E" w:rsidRDefault="00270460" w:rsidP="00302146">
      <w:pPr>
        <w:ind w:firstLine="851"/>
      </w:pPr>
      <w:r>
        <w:t xml:space="preserve"> Mitochondrie sú zodpovedné za dýchanie</w:t>
      </w:r>
      <w:r w:rsidR="00141FCC">
        <w:t xml:space="preserve">, oxidačnú fosforyláciu </w:t>
      </w:r>
      <w:r>
        <w:t>a predstavuj</w:t>
      </w:r>
      <w:r w:rsidR="00141FCC">
        <w:t>ú</w:t>
      </w:r>
      <w:r>
        <w:t xml:space="preserve"> centrum mimoja</w:t>
      </w:r>
      <w:r w:rsidR="00B8540A">
        <w:t>d</w:t>
      </w:r>
      <w:r>
        <w:t>rovej dedičnosti</w:t>
      </w:r>
      <w:r w:rsidR="00B8540A">
        <w:t xml:space="preserve">. </w:t>
      </w:r>
      <w:r w:rsidR="00141FCC">
        <w:t xml:space="preserve"> Sú obklopené</w:t>
      </w:r>
      <w:r w:rsidR="00E456AE">
        <w:t xml:space="preserve"> dvomi membránami, ktoré obsahujú veľké množstvo fosfolipidov, steroly, enzýmy a</w:t>
      </w:r>
      <w:r w:rsidR="00634064">
        <w:t> </w:t>
      </w:r>
      <w:r w:rsidR="00E456AE">
        <w:t>bielkoviny</w:t>
      </w:r>
      <w:r w:rsidR="00634064">
        <w:t xml:space="preserve"> (Malina et al., 2018)</w:t>
      </w:r>
      <w:r w:rsidR="00E456AE">
        <w:t>.</w:t>
      </w:r>
    </w:p>
    <w:p w:rsidR="00171D7E" w:rsidRDefault="00E456AE" w:rsidP="00302146">
      <w:pPr>
        <w:ind w:firstLine="851"/>
      </w:pPr>
      <w:r>
        <w:t xml:space="preserve"> </w:t>
      </w:r>
      <w:r w:rsidR="00B8540A">
        <w:t xml:space="preserve">Vakuoly zhromažďujú a odstraňujú nepotrebné produkty metabolizmu. </w:t>
      </w:r>
      <w:r>
        <w:t>Obsahujú polyfosfáty, aminokyseliny, puríny a draselné ióny. Kvasinky môžu mať j</w:t>
      </w:r>
      <w:r w:rsidR="00171D7E">
        <w:t>ednu alebo viacero vakuol, závis</w:t>
      </w:r>
      <w:r>
        <w:t>í to od bunkového cyklu.</w:t>
      </w:r>
    </w:p>
    <w:p w:rsidR="00171D7E" w:rsidRDefault="00E456AE" w:rsidP="00302146">
      <w:pPr>
        <w:ind w:firstLine="851"/>
      </w:pPr>
      <w:r>
        <w:t xml:space="preserve"> </w:t>
      </w:r>
      <w:r w:rsidR="00B8540A">
        <w:t xml:space="preserve">Jadro je centrom bunky a nachádza sa približne v strede, je oddelené jadrovou membránou. </w:t>
      </w:r>
      <w:r>
        <w:t>V Jadre sa</w:t>
      </w:r>
      <w:r w:rsidR="0018519E">
        <w:t xml:space="preserve"> </w:t>
      </w:r>
      <w:r>
        <w:t>vyskytujú chromozómy, ktoré zohrávajú dôležitú úlohu</w:t>
      </w:r>
      <w:r w:rsidR="0018519E">
        <w:t xml:space="preserve"> pri regulácii génov. Jadro tvorí jadierko, ktoré je uložené pod jadrovou membránou.</w:t>
      </w:r>
      <w:r>
        <w:t xml:space="preserve"> </w:t>
      </w:r>
    </w:p>
    <w:p w:rsidR="008C11EC" w:rsidRDefault="00141FCC" w:rsidP="00302146">
      <w:pPr>
        <w:ind w:firstLine="851"/>
      </w:pPr>
      <w:r>
        <w:lastRenderedPageBreak/>
        <w:t>Cytoplazma kvasiniek je tvorená systémom dvojitých membrán. Ďalej ju tvoria bielkoviny, glyoxyzómy, peroxizómy,</w:t>
      </w:r>
      <w:r w:rsidR="005C4E7F">
        <w:t xml:space="preserve"> </w:t>
      </w:r>
      <w:r>
        <w:t xml:space="preserve">glykogén, </w:t>
      </w:r>
      <w:r w:rsidR="005C4E7F">
        <w:t xml:space="preserve"> </w:t>
      </w:r>
      <w:r>
        <w:t>ribozómy a častice lipidov.</w:t>
      </w:r>
    </w:p>
    <w:p w:rsidR="00E33FED" w:rsidRDefault="002E1F51" w:rsidP="00302146">
      <w:pPr>
        <w:ind w:firstLine="851"/>
      </w:pPr>
      <w:r>
        <w:t>Kvasinky sa rozmnožujú vegetatívne - pučaním alebo pohlavne – spájaním dvoch haploidných buniek</w:t>
      </w:r>
      <w:r w:rsidR="00DE04C8">
        <w:t xml:space="preserve"> (Lisalová, 2014)</w:t>
      </w:r>
      <w:r>
        <w:t>.</w:t>
      </w:r>
    </w:p>
    <w:p w:rsidR="00926E7D" w:rsidRDefault="00926E7D" w:rsidP="00302146">
      <w:pPr>
        <w:ind w:firstLine="851"/>
      </w:pPr>
    </w:p>
    <w:p w:rsidR="00E33FED" w:rsidRDefault="00E33FED" w:rsidP="00E33FED">
      <w:r>
        <w:rPr>
          <w:noProof/>
        </w:rPr>
        <w:drawing>
          <wp:inline distT="0" distB="0" distL="0" distR="0">
            <wp:extent cx="4131311" cy="2872740"/>
            <wp:effectExtent l="19050" t="0" r="2539" b="0"/>
            <wp:docPr id="1" name="Obrázok 0" descr="prierez kvasi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 kvasinky.png"/>
                    <pic:cNvPicPr/>
                  </pic:nvPicPr>
                  <pic:blipFill>
                    <a:blip r:embed="rId21" cstate="print"/>
                    <a:srcRect t="8272" r="-15"/>
                    <a:stretch>
                      <a:fillRect/>
                    </a:stretch>
                  </pic:blipFill>
                  <pic:spPr>
                    <a:xfrm>
                      <a:off x="0" y="0"/>
                      <a:ext cx="4131311" cy="2872740"/>
                    </a:xfrm>
                    <a:prstGeom prst="rect">
                      <a:avLst/>
                    </a:prstGeom>
                  </pic:spPr>
                </pic:pic>
              </a:graphicData>
            </a:graphic>
          </wp:inline>
        </w:drawing>
      </w:r>
    </w:p>
    <w:p w:rsidR="002E1F51" w:rsidRDefault="002E1F51" w:rsidP="00E33FED">
      <w:pPr>
        <w:rPr>
          <w:b/>
        </w:rPr>
      </w:pPr>
    </w:p>
    <w:p w:rsidR="00E33FED" w:rsidRDefault="009B3068" w:rsidP="00926E7D">
      <w:pPr>
        <w:ind w:left="1416" w:firstLine="0"/>
      </w:pPr>
      <w:r>
        <w:rPr>
          <w:b/>
        </w:rPr>
        <w:t>Obrázok</w:t>
      </w:r>
      <w:r w:rsidR="002E1F51">
        <w:rPr>
          <w:b/>
        </w:rPr>
        <w:t xml:space="preserve"> 1</w:t>
      </w:r>
      <w:r w:rsidR="00E33FED">
        <w:rPr>
          <w:b/>
        </w:rPr>
        <w:t xml:space="preserve"> </w:t>
      </w:r>
      <w:r w:rsidR="00E33FED">
        <w:t>Prierez kvasinky</w:t>
      </w:r>
      <w:r w:rsidR="008E3A45">
        <w:t xml:space="preserve"> (shutterstock.com, </w:t>
      </w:r>
      <w:r w:rsidR="004E0F62">
        <w:t xml:space="preserve">2020, </w:t>
      </w:r>
      <w:r w:rsidR="008E3A45">
        <w:t>upravené)</w:t>
      </w:r>
    </w:p>
    <w:p w:rsidR="008C11EC" w:rsidRDefault="008C11EC" w:rsidP="008C11EC">
      <w:r>
        <w:t>1. b</w:t>
      </w:r>
      <w:r w:rsidR="00E33FED">
        <w:t>unková stena, 2.</w:t>
      </w:r>
      <w:r>
        <w:t xml:space="preserve"> c</w:t>
      </w:r>
      <w:r w:rsidR="00E33FED">
        <w:t>ytoplazmatická membrána, 3.</w:t>
      </w:r>
      <w:r>
        <w:t xml:space="preserve"> c</w:t>
      </w:r>
      <w:r w:rsidR="00E33FED">
        <w:t>ytoplazma, 4.</w:t>
      </w:r>
      <w:r>
        <w:t xml:space="preserve"> v</w:t>
      </w:r>
      <w:r w:rsidR="00E33FED">
        <w:t xml:space="preserve">akuola, </w:t>
      </w:r>
    </w:p>
    <w:p w:rsidR="008C11EC" w:rsidRDefault="00E33FED" w:rsidP="008C11EC">
      <w:r>
        <w:t>5.</w:t>
      </w:r>
      <w:r w:rsidR="008C11EC">
        <w:t xml:space="preserve"> m</w:t>
      </w:r>
      <w:r>
        <w:t xml:space="preserve">itochondrie, 6. </w:t>
      </w:r>
      <w:r w:rsidR="008C11EC">
        <w:t>j</w:t>
      </w:r>
      <w:r>
        <w:t xml:space="preserve">adro, 7. </w:t>
      </w:r>
      <w:r w:rsidR="008C11EC">
        <w:t>j</w:t>
      </w:r>
      <w:r>
        <w:t>adrová membrána, 8.</w:t>
      </w:r>
      <w:r w:rsidR="008C11EC">
        <w:t>e</w:t>
      </w:r>
      <w:r>
        <w:t xml:space="preserve">ndoplazmatické retikulum, </w:t>
      </w:r>
    </w:p>
    <w:p w:rsidR="00E33FED" w:rsidRPr="00E33FED" w:rsidRDefault="00E33FED" w:rsidP="008C11EC">
      <w:r>
        <w:t>9.</w:t>
      </w:r>
      <w:r w:rsidR="008C11EC">
        <w:t xml:space="preserve"> jazva po zrode, 10. </w:t>
      </w:r>
      <w:r w:rsidR="00533FFA">
        <w:t>g</w:t>
      </w:r>
      <w:r w:rsidR="008C11EC">
        <w:t>lykogén, 11. Golgiho aparát, 12. lipidy</w:t>
      </w:r>
    </w:p>
    <w:p w:rsidR="00E33FED" w:rsidRPr="00F44603" w:rsidRDefault="00E33FED" w:rsidP="00E33FED">
      <w:pPr>
        <w:rPr>
          <w:b/>
          <w:color w:val="FF0000"/>
        </w:rPr>
      </w:pPr>
    </w:p>
    <w:p w:rsidR="002E1F51" w:rsidRDefault="002E1F51" w:rsidP="00E33FED">
      <w:pPr>
        <w:rPr>
          <w:b/>
        </w:rPr>
      </w:pPr>
    </w:p>
    <w:p w:rsidR="002E1F51" w:rsidRDefault="00926E7D" w:rsidP="00926E7D">
      <w:pPr>
        <w:jc w:val="center"/>
        <w:rPr>
          <w:b/>
        </w:rPr>
      </w:pPr>
      <w:r>
        <w:rPr>
          <w:b/>
          <w:noProof/>
          <w:color w:val="FF0000"/>
        </w:rPr>
        <w:lastRenderedPageBreak/>
        <w:drawing>
          <wp:inline distT="0" distB="0" distL="0" distR="0">
            <wp:extent cx="5353050" cy="2732405"/>
            <wp:effectExtent l="19050" t="0" r="0" b="0"/>
            <wp:docPr id="37" name="Obrázok 5" descr="prie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rez.png"/>
                    <pic:cNvPicPr/>
                  </pic:nvPicPr>
                  <pic:blipFill>
                    <a:blip r:embed="rId22" cstate="print"/>
                    <a:stretch>
                      <a:fillRect/>
                    </a:stretch>
                  </pic:blipFill>
                  <pic:spPr>
                    <a:xfrm>
                      <a:off x="0" y="0"/>
                      <a:ext cx="5353050" cy="2732405"/>
                    </a:xfrm>
                    <a:prstGeom prst="rect">
                      <a:avLst/>
                    </a:prstGeom>
                  </pic:spPr>
                </pic:pic>
              </a:graphicData>
            </a:graphic>
          </wp:inline>
        </w:drawing>
      </w:r>
    </w:p>
    <w:p w:rsidR="002E1F51" w:rsidRDefault="009B3068" w:rsidP="000B4111">
      <w:pPr>
        <w:ind w:left="708" w:firstLine="708"/>
      </w:pPr>
      <w:r>
        <w:rPr>
          <w:b/>
        </w:rPr>
        <w:t>Obrázok</w:t>
      </w:r>
      <w:r w:rsidR="002E1F51" w:rsidRPr="002E1F51">
        <w:rPr>
          <w:b/>
        </w:rPr>
        <w:t xml:space="preserve"> 2</w:t>
      </w:r>
      <w:r w:rsidR="002E1F51">
        <w:rPr>
          <w:b/>
        </w:rPr>
        <w:t xml:space="preserve"> </w:t>
      </w:r>
      <w:r w:rsidR="002E1F51">
        <w:t>Tvary kvasiniek</w:t>
      </w:r>
      <w:r w:rsidR="00ED7B3B">
        <w:t xml:space="preserve"> (</w:t>
      </w:r>
      <w:r w:rsidR="00ED7B3B" w:rsidRPr="00ED7B3B">
        <w:t>player.slideplayer.cz</w:t>
      </w:r>
      <w:r w:rsidR="00ED7B3B">
        <w:t xml:space="preserve">, </w:t>
      </w:r>
      <w:r w:rsidR="004E0F62">
        <w:t xml:space="preserve">2020, </w:t>
      </w:r>
      <w:r w:rsidR="00ED7B3B">
        <w:t>upravené)</w:t>
      </w:r>
    </w:p>
    <w:p w:rsidR="002E1F51" w:rsidRDefault="002E1F51" w:rsidP="00D62A3B">
      <w:pPr>
        <w:pStyle w:val="Odsekzoznamu"/>
        <w:numPr>
          <w:ilvl w:val="0"/>
          <w:numId w:val="2"/>
        </w:numPr>
      </w:pPr>
      <w:r>
        <w:t xml:space="preserve">guľovité, 2. elipsoidné, oválne, 3. cylindrické, valčekovité, 4. ogiválne, </w:t>
      </w:r>
    </w:p>
    <w:p w:rsidR="002E1F51" w:rsidRDefault="002E1F51" w:rsidP="002E1F51">
      <w:pPr>
        <w:ind w:left="454" w:firstLine="0"/>
      </w:pPr>
      <w:r>
        <w:t xml:space="preserve">5. citrónovité, 6. trojhranné </w:t>
      </w:r>
    </w:p>
    <w:p w:rsidR="00051498" w:rsidRDefault="00051498" w:rsidP="002E1F51">
      <w:pPr>
        <w:ind w:left="454" w:firstLine="0"/>
      </w:pPr>
    </w:p>
    <w:p w:rsidR="00253AC3" w:rsidRDefault="00051498" w:rsidP="00FA0342">
      <w:pPr>
        <w:pStyle w:val="Odsekzoznamu"/>
        <w:numPr>
          <w:ilvl w:val="1"/>
          <w:numId w:val="27"/>
        </w:numPr>
        <w:ind w:left="851" w:hanging="851"/>
        <w:rPr>
          <w:rStyle w:val="Siln"/>
        </w:rPr>
      </w:pPr>
      <w:r>
        <w:rPr>
          <w:rStyle w:val="Siln"/>
        </w:rPr>
        <w:t>Rozmnožovanie kvasiniek</w:t>
      </w:r>
    </w:p>
    <w:p w:rsidR="007454C6" w:rsidRDefault="00845822" w:rsidP="00302146">
      <w:pPr>
        <w:ind w:firstLine="851"/>
        <w:rPr>
          <w:rStyle w:val="Siln"/>
          <w:b w:val="0"/>
          <w:sz w:val="24"/>
        </w:rPr>
      </w:pPr>
      <w:r w:rsidRPr="00714236">
        <w:rPr>
          <w:rStyle w:val="Siln"/>
          <w:b w:val="0"/>
          <w:sz w:val="24"/>
        </w:rPr>
        <w:t>Kvasinkové mikroorganizmy sa rozmnožujú pučaním, ktoré začína tvorbou malého zárodočného výrastku blízko materskej bunky</w:t>
      </w:r>
      <w:r w:rsidR="00B1272F">
        <w:rPr>
          <w:rStyle w:val="Siln"/>
          <w:b w:val="0"/>
          <w:sz w:val="24"/>
        </w:rPr>
        <w:t xml:space="preserve"> (ob</w:t>
      </w:r>
      <w:r w:rsidR="009B3068">
        <w:rPr>
          <w:rStyle w:val="Siln"/>
          <w:b w:val="0"/>
          <w:sz w:val="24"/>
        </w:rPr>
        <w:t>rázok</w:t>
      </w:r>
      <w:r w:rsidR="00B1272F">
        <w:rPr>
          <w:rStyle w:val="Siln"/>
          <w:b w:val="0"/>
          <w:sz w:val="24"/>
        </w:rPr>
        <w:t xml:space="preserve"> 3)</w:t>
      </w:r>
      <w:r w:rsidRPr="00714236">
        <w:rPr>
          <w:rStyle w:val="Siln"/>
          <w:b w:val="0"/>
          <w:sz w:val="24"/>
        </w:rPr>
        <w:t>.</w:t>
      </w:r>
      <w:r w:rsidR="00167799" w:rsidRPr="00714236">
        <w:rPr>
          <w:rStyle w:val="Siln"/>
          <w:b w:val="0"/>
          <w:sz w:val="24"/>
        </w:rPr>
        <w:t xml:space="preserve"> Jadro sa mitoticky delí a polovica DNA prechádza s časťou fragmentovaných bunkových organel do zväčšujúceho sa výrastku. Dcérska bunka sa postupne oddeľuje od materskej bunky a cyklus sa začína znovu. </w:t>
      </w:r>
      <w:r w:rsidR="00714236" w:rsidRPr="00714236">
        <w:rPr>
          <w:rStyle w:val="Siln"/>
          <w:b w:val="0"/>
          <w:sz w:val="24"/>
        </w:rPr>
        <w:t>Za určitých podmienok nemusí dôjsť k oddeleniu dcérskej a materskej bunky, zostanú spojené a začnú sa predlžovať až môžu vytvárať celé zväzky tzv. pseudomycélium.</w:t>
      </w:r>
      <w:r w:rsidR="007454C6">
        <w:rPr>
          <w:rStyle w:val="Siln"/>
          <w:b w:val="0"/>
          <w:sz w:val="24"/>
        </w:rPr>
        <w:t xml:space="preserve"> Tento stav je typický pre viaceré druhy kvasiniek a využíva sa pri ich diagnostike</w:t>
      </w:r>
      <w:r w:rsidR="001D38E5">
        <w:rPr>
          <w:rStyle w:val="Siln"/>
          <w:b w:val="0"/>
          <w:sz w:val="24"/>
        </w:rPr>
        <w:t xml:space="preserve"> (Sherwood a Bennett</w:t>
      </w:r>
      <w:r w:rsidR="00305634">
        <w:rPr>
          <w:rStyle w:val="Siln"/>
          <w:b w:val="0"/>
          <w:sz w:val="24"/>
        </w:rPr>
        <w:t>, 2009)</w:t>
      </w:r>
      <w:r w:rsidR="007454C6">
        <w:rPr>
          <w:rStyle w:val="Siln"/>
          <w:b w:val="0"/>
          <w:sz w:val="24"/>
        </w:rPr>
        <w:t>. U niektorých rodov kvasiniek sa vytvára pravé mycélium, ktoré vzniká priečnym delením. Septum sa tvorí z cytoplazmatickej membrány ako prstencovi</w:t>
      </w:r>
      <w:r w:rsidR="00FD10A1">
        <w:rPr>
          <w:rStyle w:val="Siln"/>
          <w:b w:val="0"/>
          <w:sz w:val="24"/>
        </w:rPr>
        <w:t>tá vychlípenina, ktorá prerastá</w:t>
      </w:r>
      <w:r w:rsidR="007454C6">
        <w:rPr>
          <w:rStyle w:val="Siln"/>
          <w:b w:val="0"/>
          <w:sz w:val="24"/>
        </w:rPr>
        <w:t xml:space="preserve"> smerom do stredu bunky až dôjde k rozdeleniu cytoplazmy a dvoch jadier. Na mycéliu vzniknú podobné zväzky blastospór ako na pseudomycéliu. V takýchto prípadoch sú označované ako blastokonídie.</w:t>
      </w:r>
      <w:r w:rsidR="005470B1">
        <w:rPr>
          <w:rStyle w:val="Siln"/>
          <w:b w:val="0"/>
          <w:sz w:val="24"/>
        </w:rPr>
        <w:t xml:space="preserve"> Napr. u </w:t>
      </w:r>
      <w:r w:rsidR="005470B1">
        <w:rPr>
          <w:rStyle w:val="Siln"/>
          <w:b w:val="0"/>
          <w:i/>
          <w:sz w:val="24"/>
        </w:rPr>
        <w:t xml:space="preserve">Candida albicans </w:t>
      </w:r>
      <w:r w:rsidR="005470B1">
        <w:rPr>
          <w:rStyle w:val="Siln"/>
          <w:b w:val="0"/>
          <w:sz w:val="24"/>
        </w:rPr>
        <w:t xml:space="preserve"> dochádza za určitých podmienok k tvorbe </w:t>
      </w:r>
      <w:r w:rsidR="00D1177B">
        <w:rPr>
          <w:rStyle w:val="Siln"/>
          <w:b w:val="0"/>
          <w:sz w:val="24"/>
        </w:rPr>
        <w:t>chlamýdospó</w:t>
      </w:r>
      <w:r w:rsidR="005470B1">
        <w:rPr>
          <w:rStyle w:val="Siln"/>
          <w:b w:val="0"/>
          <w:sz w:val="24"/>
        </w:rPr>
        <w:t xml:space="preserve">r, dormantných buniek, ktoré sú odolné voči faktorom vonkajšieho prostredia. </w:t>
      </w:r>
      <w:r w:rsidR="00D1177B">
        <w:rPr>
          <w:rStyle w:val="Siln"/>
          <w:b w:val="0"/>
          <w:sz w:val="24"/>
        </w:rPr>
        <w:t>Predpokladá sa, že ich vývoj je výsledkom</w:t>
      </w:r>
      <w:r w:rsidR="00697E41">
        <w:rPr>
          <w:rStyle w:val="Siln"/>
          <w:b w:val="0"/>
          <w:sz w:val="24"/>
        </w:rPr>
        <w:t xml:space="preserve"> endogénneho metabolizmu. Chlamy</w:t>
      </w:r>
      <w:r w:rsidR="00D1177B">
        <w:rPr>
          <w:rStyle w:val="Siln"/>
          <w:b w:val="0"/>
          <w:sz w:val="24"/>
        </w:rPr>
        <w:t xml:space="preserve">dospóry sa môžu vytvoriť počas životného cyklu viackrát. Vlastnosti tvorby chlamýdospór sa využívajú </w:t>
      </w:r>
      <w:r w:rsidR="00D1177B">
        <w:rPr>
          <w:rStyle w:val="Siln"/>
          <w:b w:val="0"/>
          <w:sz w:val="24"/>
        </w:rPr>
        <w:lastRenderedPageBreak/>
        <w:t xml:space="preserve">k odlíšeniu </w:t>
      </w:r>
      <w:r w:rsidR="00D1177B">
        <w:rPr>
          <w:rStyle w:val="Siln"/>
          <w:b w:val="0"/>
          <w:i/>
          <w:sz w:val="24"/>
        </w:rPr>
        <w:t xml:space="preserve">Candida albicans </w:t>
      </w:r>
      <w:r w:rsidR="00D1177B">
        <w:rPr>
          <w:rStyle w:val="Siln"/>
          <w:b w:val="0"/>
          <w:sz w:val="24"/>
        </w:rPr>
        <w:t xml:space="preserve"> od ostatných druhov kvasiniek</w:t>
      </w:r>
      <w:r w:rsidR="000A4901">
        <w:rPr>
          <w:rStyle w:val="Siln"/>
          <w:b w:val="0"/>
          <w:sz w:val="24"/>
        </w:rPr>
        <w:t xml:space="preserve"> (</w:t>
      </w:r>
      <w:r w:rsidR="00196690">
        <w:rPr>
          <w:rStyle w:val="Siln"/>
          <w:b w:val="0"/>
          <w:sz w:val="24"/>
        </w:rPr>
        <w:t>Vejsová</w:t>
      </w:r>
      <w:r w:rsidR="000A4901">
        <w:rPr>
          <w:rStyle w:val="Siln"/>
          <w:b w:val="0"/>
          <w:sz w:val="24"/>
        </w:rPr>
        <w:t xml:space="preserve">, </w:t>
      </w:r>
      <w:r w:rsidR="00196690">
        <w:rPr>
          <w:rStyle w:val="Siln"/>
          <w:b w:val="0"/>
          <w:sz w:val="24"/>
        </w:rPr>
        <w:t>2009</w:t>
      </w:r>
      <w:r w:rsidR="001D38E5">
        <w:rPr>
          <w:rStyle w:val="Siln"/>
          <w:b w:val="0"/>
          <w:sz w:val="24"/>
        </w:rPr>
        <w:t>; Taddei a Gasser,</w:t>
      </w:r>
      <w:r w:rsidR="00AE5B55">
        <w:rPr>
          <w:rStyle w:val="Siln"/>
          <w:b w:val="0"/>
          <w:sz w:val="24"/>
        </w:rPr>
        <w:t xml:space="preserve"> 2012; Pollard</w:t>
      </w:r>
      <w:r w:rsidR="00736F54">
        <w:rPr>
          <w:rStyle w:val="Siln"/>
          <w:b w:val="0"/>
          <w:sz w:val="24"/>
        </w:rPr>
        <w:t xml:space="preserve"> a Fung</w:t>
      </w:r>
      <w:r w:rsidR="00AE5B55">
        <w:rPr>
          <w:rStyle w:val="Siln"/>
          <w:b w:val="0"/>
          <w:sz w:val="24"/>
        </w:rPr>
        <w:t>, 2017</w:t>
      </w:r>
      <w:r w:rsidR="000A4901">
        <w:rPr>
          <w:rStyle w:val="Siln"/>
          <w:b w:val="0"/>
          <w:sz w:val="24"/>
        </w:rPr>
        <w:t>)</w:t>
      </w:r>
      <w:r w:rsidR="00D1177B">
        <w:rPr>
          <w:rStyle w:val="Siln"/>
          <w:b w:val="0"/>
          <w:sz w:val="24"/>
        </w:rPr>
        <w:t xml:space="preserve">.  </w:t>
      </w:r>
    </w:p>
    <w:p w:rsidR="00A265A8" w:rsidRDefault="00A265A8" w:rsidP="007454C6">
      <w:pPr>
        <w:rPr>
          <w:rStyle w:val="Siln"/>
          <w:b w:val="0"/>
          <w:sz w:val="24"/>
        </w:rPr>
      </w:pPr>
    </w:p>
    <w:p w:rsidR="00A265A8" w:rsidRDefault="00195FBF" w:rsidP="009739B5">
      <w:pPr>
        <w:ind w:firstLine="0"/>
        <w:rPr>
          <w:rStyle w:val="Siln"/>
          <w:b w:val="0"/>
          <w:sz w:val="24"/>
        </w:rPr>
      </w:pPr>
      <w:r>
        <w:rPr>
          <w:bCs/>
          <w:noProof/>
        </w:rPr>
        <w:drawing>
          <wp:inline distT="0" distB="0" distL="0" distR="0">
            <wp:extent cx="5650230" cy="3291840"/>
            <wp:effectExtent l="19050" t="0" r="7620" b="0"/>
            <wp:docPr id="8" name="Obrázok 7" descr="puč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čanie.png"/>
                    <pic:cNvPicPr/>
                  </pic:nvPicPr>
                  <pic:blipFill>
                    <a:blip r:embed="rId23" cstate="print"/>
                    <a:srcRect l="15089" r="1001" b="15655"/>
                    <a:stretch>
                      <a:fillRect/>
                    </a:stretch>
                  </pic:blipFill>
                  <pic:spPr>
                    <a:xfrm>
                      <a:off x="0" y="0"/>
                      <a:ext cx="5650230" cy="3291840"/>
                    </a:xfrm>
                    <a:prstGeom prst="rect">
                      <a:avLst/>
                    </a:prstGeom>
                  </pic:spPr>
                </pic:pic>
              </a:graphicData>
            </a:graphic>
          </wp:inline>
        </w:drawing>
      </w:r>
    </w:p>
    <w:p w:rsidR="00DB16B2" w:rsidRDefault="009B3068" w:rsidP="009739B5">
      <w:pPr>
        <w:jc w:val="center"/>
        <w:rPr>
          <w:color w:val="000000" w:themeColor="text1"/>
        </w:rPr>
      </w:pPr>
      <w:r>
        <w:rPr>
          <w:b/>
          <w:color w:val="000000" w:themeColor="text1"/>
        </w:rPr>
        <w:t>Obrázok</w:t>
      </w:r>
      <w:r w:rsidR="00A265A8" w:rsidRPr="00FD10A1">
        <w:rPr>
          <w:b/>
          <w:color w:val="000000" w:themeColor="text1"/>
        </w:rPr>
        <w:t xml:space="preserve"> 3</w:t>
      </w:r>
      <w:r w:rsidR="00855341" w:rsidRPr="00FD10A1">
        <w:rPr>
          <w:b/>
          <w:color w:val="000000" w:themeColor="text1"/>
        </w:rPr>
        <w:t xml:space="preserve"> </w:t>
      </w:r>
      <w:r w:rsidR="00855341" w:rsidRPr="00FD10A1">
        <w:rPr>
          <w:color w:val="000000" w:themeColor="text1"/>
        </w:rPr>
        <w:t>Pučanie</w:t>
      </w:r>
      <w:r w:rsidR="00195FBF">
        <w:rPr>
          <w:color w:val="000000" w:themeColor="text1"/>
        </w:rPr>
        <w:t xml:space="preserve"> kvasiniek</w:t>
      </w:r>
      <w:r w:rsidR="00855341" w:rsidRPr="00FD10A1">
        <w:rPr>
          <w:color w:val="000000" w:themeColor="text1"/>
        </w:rPr>
        <w:t xml:space="preserve"> </w:t>
      </w:r>
      <w:r w:rsidR="00FD10A1" w:rsidRPr="00FD10A1">
        <w:rPr>
          <w:color w:val="000000" w:themeColor="text1"/>
        </w:rPr>
        <w:t>(</w:t>
      </w:r>
      <w:hyperlink r:id="rId24" w:history="1">
        <w:r w:rsidR="00FD10A1" w:rsidRPr="00FD10A1">
          <w:rPr>
            <w:rStyle w:val="Hypertextovprepojenie"/>
            <w:color w:val="000000" w:themeColor="text1"/>
            <w:u w:val="none"/>
          </w:rPr>
          <w:t>www.chegg.com</w:t>
        </w:r>
      </w:hyperlink>
      <w:r w:rsidR="00FD10A1" w:rsidRPr="00FD10A1">
        <w:rPr>
          <w:color w:val="000000" w:themeColor="text1"/>
        </w:rPr>
        <w:t xml:space="preserve">, </w:t>
      </w:r>
      <w:r w:rsidR="004E0F62">
        <w:rPr>
          <w:color w:val="000000" w:themeColor="text1"/>
        </w:rPr>
        <w:t xml:space="preserve">2020, </w:t>
      </w:r>
      <w:r w:rsidR="00FD10A1" w:rsidRPr="00FD10A1">
        <w:rPr>
          <w:color w:val="000000" w:themeColor="text1"/>
        </w:rPr>
        <w:t>upravené)</w:t>
      </w:r>
    </w:p>
    <w:p w:rsidR="009739B5" w:rsidRPr="00195FBF" w:rsidRDefault="009739B5" w:rsidP="009739B5">
      <w:pPr>
        <w:jc w:val="center"/>
        <w:rPr>
          <w:color w:val="000000" w:themeColor="text1"/>
        </w:rPr>
      </w:pPr>
    </w:p>
    <w:p w:rsidR="00253AC3" w:rsidRDefault="00051498" w:rsidP="00FA0342">
      <w:pPr>
        <w:pStyle w:val="Odsekzoznamu"/>
        <w:numPr>
          <w:ilvl w:val="1"/>
          <w:numId w:val="27"/>
        </w:numPr>
        <w:ind w:left="851" w:hanging="851"/>
        <w:rPr>
          <w:rStyle w:val="Siln"/>
        </w:rPr>
      </w:pPr>
      <w:r>
        <w:rPr>
          <w:rStyle w:val="Siln"/>
        </w:rPr>
        <w:t>Tvorba biofilmu</w:t>
      </w:r>
    </w:p>
    <w:p w:rsidR="000A4901" w:rsidRDefault="00C53840" w:rsidP="00302146">
      <w:pPr>
        <w:ind w:firstLine="851"/>
        <w:rPr>
          <w:rStyle w:val="Siln"/>
          <w:b w:val="0"/>
          <w:sz w:val="24"/>
        </w:rPr>
      </w:pPr>
      <w:r>
        <w:rPr>
          <w:rStyle w:val="Siln"/>
          <w:b w:val="0"/>
          <w:sz w:val="24"/>
        </w:rPr>
        <w:t xml:space="preserve">Biofilmy sú </w:t>
      </w:r>
      <w:r w:rsidR="008E61BF">
        <w:rPr>
          <w:rStyle w:val="Siln"/>
          <w:b w:val="0"/>
          <w:sz w:val="24"/>
        </w:rPr>
        <w:t xml:space="preserve">vysoko organizované a koordinované </w:t>
      </w:r>
      <w:r>
        <w:rPr>
          <w:rStyle w:val="Siln"/>
          <w:b w:val="0"/>
          <w:sz w:val="24"/>
        </w:rPr>
        <w:t xml:space="preserve">spoločenstvá jednotlivých buniek, </w:t>
      </w:r>
      <w:r w:rsidR="008E61BF">
        <w:rPr>
          <w:rStyle w:val="Siln"/>
          <w:b w:val="0"/>
          <w:sz w:val="24"/>
        </w:rPr>
        <w:t>ktoré medzi sebou komunikujú. Biofilmy sú</w:t>
      </w:r>
      <w:r>
        <w:rPr>
          <w:rStyle w:val="Siln"/>
          <w:b w:val="0"/>
          <w:sz w:val="24"/>
        </w:rPr>
        <w:t xml:space="preserve"> upevnené v extracelulárnej polymérnej matrix</w:t>
      </w:r>
      <w:r w:rsidR="008E61BF">
        <w:rPr>
          <w:rStyle w:val="Siln"/>
          <w:b w:val="0"/>
          <w:sz w:val="24"/>
        </w:rPr>
        <w:t>, ktorá</w:t>
      </w:r>
      <w:r>
        <w:rPr>
          <w:rStyle w:val="Siln"/>
          <w:b w:val="0"/>
          <w:sz w:val="24"/>
        </w:rPr>
        <w:t xml:space="preserve"> je vytvorená z exopolysacharidov, proteínov a nukleových kyselín</w:t>
      </w:r>
      <w:r w:rsidR="005037E7">
        <w:rPr>
          <w:rStyle w:val="Siln"/>
          <w:b w:val="0"/>
          <w:sz w:val="24"/>
        </w:rPr>
        <w:t xml:space="preserve"> (</w:t>
      </w:r>
      <w:r w:rsidR="005037E7" w:rsidRPr="005037E7">
        <w:t>Del Pozo a</w:t>
      </w:r>
      <w:r w:rsidR="005037E7">
        <w:t> </w:t>
      </w:r>
      <w:r w:rsidR="005037E7" w:rsidRPr="005037E7">
        <w:t>Cantón</w:t>
      </w:r>
      <w:r w:rsidR="005037E7">
        <w:rPr>
          <w:rStyle w:val="Siln"/>
          <w:b w:val="0"/>
          <w:sz w:val="24"/>
        </w:rPr>
        <w:t>, 2016)</w:t>
      </w:r>
      <w:r>
        <w:rPr>
          <w:rStyle w:val="Siln"/>
          <w:b w:val="0"/>
          <w:sz w:val="24"/>
        </w:rPr>
        <w:t xml:space="preserve">. </w:t>
      </w:r>
      <w:r w:rsidR="008E61BF">
        <w:rPr>
          <w:rStyle w:val="Siln"/>
          <w:b w:val="0"/>
          <w:sz w:val="24"/>
        </w:rPr>
        <w:t>S</w:t>
      </w:r>
      <w:r>
        <w:rPr>
          <w:rStyle w:val="Siln"/>
          <w:b w:val="0"/>
          <w:sz w:val="24"/>
        </w:rPr>
        <w:t>ú značne odolné voči obranným mechanizmom organizmu aj vďaka svojej exopolysacharidovej matrici a spomalenému metabolizmu buniek. Kvôli oslabenému organizmu biofilmy odolávajú imunitným reakciám hostiteľa a vykazujú vyššiu rezistenciu voči antimikrobiálnym a antifungálnym látkam</w:t>
      </w:r>
      <w:r w:rsidR="003B25D5">
        <w:rPr>
          <w:rStyle w:val="Siln"/>
          <w:b w:val="0"/>
          <w:sz w:val="24"/>
        </w:rPr>
        <w:t xml:space="preserve"> (</w:t>
      </w:r>
      <w:r w:rsidR="00890F6D">
        <w:rPr>
          <w:rStyle w:val="Siln"/>
          <w:b w:val="0"/>
          <w:sz w:val="24"/>
        </w:rPr>
        <w:t xml:space="preserve">Kašlíková et </w:t>
      </w:r>
      <w:r w:rsidR="003B25D5">
        <w:rPr>
          <w:rStyle w:val="Siln"/>
          <w:b w:val="0"/>
          <w:sz w:val="24"/>
        </w:rPr>
        <w:t>al., 2019</w:t>
      </w:r>
      <w:r w:rsidR="00912393">
        <w:rPr>
          <w:rStyle w:val="Siln"/>
          <w:b w:val="0"/>
          <w:sz w:val="24"/>
        </w:rPr>
        <w:t>; R</w:t>
      </w:r>
      <w:hyperlink r:id="rId25" w:history="1">
        <w:r w:rsidR="00912393" w:rsidRPr="00912393">
          <w:rPr>
            <w:bCs/>
            <w:color w:val="000000" w:themeColor="text1"/>
            <w:shd w:val="clear" w:color="auto" w:fill="FFFFFF"/>
          </w:rPr>
          <w:t>ů</w:t>
        </w:r>
      </w:hyperlink>
      <w:r w:rsidR="00736F54">
        <w:t>ž</w:t>
      </w:r>
      <w:r w:rsidR="00736F54">
        <w:rPr>
          <w:rStyle w:val="Siln"/>
          <w:b w:val="0"/>
          <w:sz w:val="24"/>
        </w:rPr>
        <w:t>ič</w:t>
      </w:r>
      <w:r w:rsidR="00912393">
        <w:rPr>
          <w:rStyle w:val="Siln"/>
          <w:b w:val="0"/>
          <w:sz w:val="24"/>
        </w:rPr>
        <w:t>ka,</w:t>
      </w:r>
      <w:r w:rsidR="00736F54">
        <w:rPr>
          <w:rStyle w:val="Siln"/>
          <w:b w:val="0"/>
          <w:sz w:val="24"/>
        </w:rPr>
        <w:t xml:space="preserve"> 2007</w:t>
      </w:r>
      <w:r w:rsidR="003B25D5">
        <w:rPr>
          <w:rStyle w:val="Siln"/>
          <w:b w:val="0"/>
          <w:sz w:val="24"/>
        </w:rPr>
        <w:t>)</w:t>
      </w:r>
      <w:r>
        <w:rPr>
          <w:rStyle w:val="Siln"/>
          <w:b w:val="0"/>
          <w:sz w:val="24"/>
        </w:rPr>
        <w:t xml:space="preserve">. </w:t>
      </w:r>
    </w:p>
    <w:p w:rsidR="008E61BF" w:rsidRDefault="008E61BF" w:rsidP="003A40D5">
      <w:pPr>
        <w:ind w:firstLine="0"/>
        <w:rPr>
          <w:rStyle w:val="Siln"/>
          <w:b w:val="0"/>
          <w:sz w:val="24"/>
        </w:rPr>
      </w:pPr>
      <w:r>
        <w:rPr>
          <w:rStyle w:val="Siln"/>
          <w:b w:val="0"/>
          <w:sz w:val="24"/>
        </w:rPr>
        <w:t>Tvorba biofilmu je považovaná za adaptáciu mikroorganizmov na nepriateľské prostredie. Je to veľmi zložitý proces, ktorý prebieha v </w:t>
      </w:r>
      <w:r w:rsidR="00007AB5">
        <w:rPr>
          <w:rStyle w:val="Siln"/>
          <w:b w:val="0"/>
          <w:sz w:val="24"/>
        </w:rPr>
        <w:t>štyroch</w:t>
      </w:r>
      <w:r>
        <w:rPr>
          <w:rStyle w:val="Siln"/>
          <w:b w:val="0"/>
          <w:sz w:val="24"/>
        </w:rPr>
        <w:t xml:space="preserve"> </w:t>
      </w:r>
      <w:r w:rsidR="00007AB5">
        <w:rPr>
          <w:rStyle w:val="Siln"/>
          <w:b w:val="0"/>
          <w:sz w:val="24"/>
        </w:rPr>
        <w:t>fázach</w:t>
      </w:r>
      <w:r>
        <w:rPr>
          <w:rStyle w:val="Siln"/>
          <w:b w:val="0"/>
          <w:sz w:val="24"/>
        </w:rPr>
        <w:t>:</w:t>
      </w:r>
    </w:p>
    <w:p w:rsidR="00007AB5" w:rsidRDefault="00007AB5" w:rsidP="00D62A3B">
      <w:pPr>
        <w:pStyle w:val="Odsekzoznamu"/>
        <w:numPr>
          <w:ilvl w:val="0"/>
          <w:numId w:val="7"/>
        </w:numPr>
        <w:rPr>
          <w:rStyle w:val="Siln"/>
          <w:b w:val="0"/>
          <w:sz w:val="24"/>
        </w:rPr>
      </w:pPr>
      <w:r>
        <w:rPr>
          <w:rStyle w:val="Siln"/>
          <w:b w:val="0"/>
          <w:sz w:val="24"/>
        </w:rPr>
        <w:t>Skorá fáza</w:t>
      </w:r>
    </w:p>
    <w:p w:rsidR="00007AB5" w:rsidRDefault="00007AB5" w:rsidP="00D62A3B">
      <w:pPr>
        <w:pStyle w:val="Odsekzoznamu"/>
        <w:numPr>
          <w:ilvl w:val="0"/>
          <w:numId w:val="7"/>
        </w:numPr>
        <w:rPr>
          <w:rStyle w:val="Siln"/>
          <w:b w:val="0"/>
          <w:sz w:val="24"/>
        </w:rPr>
      </w:pPr>
      <w:r>
        <w:rPr>
          <w:rStyle w:val="Siln"/>
          <w:b w:val="0"/>
          <w:sz w:val="24"/>
        </w:rPr>
        <w:t>Intermediálna fáza</w:t>
      </w:r>
    </w:p>
    <w:p w:rsidR="00007AB5" w:rsidRDefault="00007AB5" w:rsidP="00D62A3B">
      <w:pPr>
        <w:pStyle w:val="Odsekzoznamu"/>
        <w:numPr>
          <w:ilvl w:val="0"/>
          <w:numId w:val="7"/>
        </w:numPr>
        <w:rPr>
          <w:rStyle w:val="Siln"/>
          <w:b w:val="0"/>
          <w:sz w:val="24"/>
        </w:rPr>
      </w:pPr>
      <w:r>
        <w:rPr>
          <w:rStyle w:val="Siln"/>
          <w:b w:val="0"/>
          <w:sz w:val="24"/>
        </w:rPr>
        <w:t>Neskorá resp. maturačná fáza</w:t>
      </w:r>
    </w:p>
    <w:p w:rsidR="00007AB5" w:rsidRDefault="00007AB5" w:rsidP="00D62A3B">
      <w:pPr>
        <w:pStyle w:val="Odsekzoznamu"/>
        <w:numPr>
          <w:ilvl w:val="0"/>
          <w:numId w:val="7"/>
        </w:numPr>
        <w:rPr>
          <w:rStyle w:val="Siln"/>
          <w:b w:val="0"/>
          <w:sz w:val="24"/>
        </w:rPr>
      </w:pPr>
      <w:r>
        <w:rPr>
          <w:rStyle w:val="Siln"/>
          <w:b w:val="0"/>
          <w:sz w:val="24"/>
        </w:rPr>
        <w:t>Disperzná fáza</w:t>
      </w:r>
    </w:p>
    <w:p w:rsidR="00DC2C5A" w:rsidRPr="00912393" w:rsidRDefault="00E16097" w:rsidP="00302146">
      <w:pPr>
        <w:ind w:firstLine="851"/>
        <w:rPr>
          <w:bCs/>
        </w:rPr>
      </w:pPr>
      <w:r>
        <w:rPr>
          <w:rStyle w:val="Siln"/>
          <w:b w:val="0"/>
          <w:sz w:val="24"/>
        </w:rPr>
        <w:lastRenderedPageBreak/>
        <w:t>V prvej fáze sa kvasinkové mikroorganizmy pripoja k povrchu hostiteľa alebo ku klinicky používaným medicínskym materiálom a začína rozmnožovanie a šírenie kandíd po povrchu. V intermediálnej fáze dochádza k tvorbe extracelulárnej matrix, rastu hýf a proliferácii buniek. Počas ďalšej fázy dôjde k nárastu hmoty matrix a vytvorí sa typická trojrozmerná štruktúra</w:t>
      </w:r>
      <w:r w:rsidR="00C24DDA">
        <w:rPr>
          <w:rStyle w:val="Siln"/>
          <w:b w:val="0"/>
          <w:sz w:val="24"/>
        </w:rPr>
        <w:t xml:space="preserve"> zrelého biofilmu</w:t>
      </w:r>
      <w:r>
        <w:rPr>
          <w:rStyle w:val="Siln"/>
          <w:b w:val="0"/>
          <w:sz w:val="24"/>
        </w:rPr>
        <w:t>. V poslednej fáze sa objavia dcérske bunky so zníženou adherenčnou schopnosťou</w:t>
      </w:r>
      <w:r w:rsidR="009358D2">
        <w:rPr>
          <w:rStyle w:val="Siln"/>
          <w:b w:val="0"/>
          <w:sz w:val="24"/>
        </w:rPr>
        <w:t>, ktoré</w:t>
      </w:r>
      <w:r>
        <w:rPr>
          <w:rStyle w:val="Siln"/>
          <w:b w:val="0"/>
          <w:sz w:val="24"/>
        </w:rPr>
        <w:t> sú uvoľňované z</w:t>
      </w:r>
      <w:r w:rsidR="009358D2">
        <w:rPr>
          <w:rStyle w:val="Siln"/>
          <w:b w:val="0"/>
          <w:sz w:val="24"/>
        </w:rPr>
        <w:t> </w:t>
      </w:r>
      <w:r>
        <w:rPr>
          <w:rStyle w:val="Siln"/>
          <w:b w:val="0"/>
          <w:sz w:val="24"/>
        </w:rPr>
        <w:t>biofilmov</w:t>
      </w:r>
      <w:r w:rsidR="009358D2">
        <w:rPr>
          <w:rStyle w:val="Siln"/>
          <w:b w:val="0"/>
          <w:sz w:val="24"/>
        </w:rPr>
        <w:t xml:space="preserve"> a </w:t>
      </w:r>
      <w:r>
        <w:rPr>
          <w:rStyle w:val="Siln"/>
          <w:b w:val="0"/>
          <w:sz w:val="24"/>
        </w:rPr>
        <w:t> kolonizujú ďalšie miesta v hostiteľskom organizme.</w:t>
      </w:r>
      <w:r w:rsidR="009358D2">
        <w:rPr>
          <w:rStyle w:val="Siln"/>
          <w:b w:val="0"/>
          <w:sz w:val="24"/>
        </w:rPr>
        <w:t xml:space="preserve"> Bunky, ktoré sú uvoľnené z vytvorených biofilmov majú podobné mechanizmy rezistencie ako bunky tvoriace biofilm.</w:t>
      </w:r>
      <w:r w:rsidR="00196690">
        <w:rPr>
          <w:rStyle w:val="Siln"/>
          <w:b w:val="0"/>
          <w:sz w:val="24"/>
        </w:rPr>
        <w:t xml:space="preserve"> Biofilm kandíd je zmesou rozličných kvasinkových buniek, hýf, pseudohýf vo vnútri proteínovej, polysacharidovej a uhľovodíkovej matrix</w:t>
      </w:r>
      <w:r w:rsidR="00415D2F">
        <w:rPr>
          <w:rStyle w:val="Siln"/>
          <w:b w:val="0"/>
          <w:sz w:val="24"/>
        </w:rPr>
        <w:t xml:space="preserve"> (</w:t>
      </w:r>
      <w:r w:rsidR="00415D2F">
        <w:t>Iñigo et al., 2012</w:t>
      </w:r>
      <w:r w:rsidR="00415D2F">
        <w:rPr>
          <w:rStyle w:val="Siln"/>
          <w:b w:val="0"/>
          <w:sz w:val="24"/>
        </w:rPr>
        <w:t>)</w:t>
      </w:r>
      <w:r w:rsidR="00196690">
        <w:rPr>
          <w:rStyle w:val="Siln"/>
          <w:b w:val="0"/>
          <w:sz w:val="24"/>
        </w:rPr>
        <w:t xml:space="preserve">. </w:t>
      </w:r>
      <w:r w:rsidR="009358D2">
        <w:rPr>
          <w:rStyle w:val="Siln"/>
          <w:b w:val="0"/>
          <w:sz w:val="24"/>
        </w:rPr>
        <w:t xml:space="preserve"> Doteraz bol</w:t>
      </w:r>
      <w:r w:rsidR="00E807CD">
        <w:rPr>
          <w:rStyle w:val="Siln"/>
          <w:b w:val="0"/>
          <w:sz w:val="24"/>
        </w:rPr>
        <w:t>a</w:t>
      </w:r>
      <w:r w:rsidR="009358D2">
        <w:rPr>
          <w:rStyle w:val="Siln"/>
          <w:b w:val="0"/>
          <w:sz w:val="24"/>
        </w:rPr>
        <w:t xml:space="preserve"> najlepšie preštudovaná formácia biofilmu u kvasinky </w:t>
      </w:r>
      <w:r w:rsidR="00E807CD">
        <w:rPr>
          <w:rStyle w:val="Siln"/>
          <w:b w:val="0"/>
          <w:i/>
          <w:sz w:val="24"/>
        </w:rPr>
        <w:t>Candida albicans</w:t>
      </w:r>
      <w:r w:rsidR="00890F6D">
        <w:rPr>
          <w:rStyle w:val="Siln"/>
          <w:b w:val="0"/>
          <w:i/>
          <w:sz w:val="24"/>
        </w:rPr>
        <w:t xml:space="preserve">. </w:t>
      </w:r>
      <w:r w:rsidR="00890F6D">
        <w:rPr>
          <w:rStyle w:val="Siln"/>
          <w:b w:val="0"/>
          <w:sz w:val="24"/>
        </w:rPr>
        <w:t xml:space="preserve">Medzi jednotlivými druhmi rodu </w:t>
      </w:r>
      <w:r w:rsidR="00890F6D">
        <w:rPr>
          <w:rStyle w:val="Siln"/>
          <w:b w:val="0"/>
          <w:i/>
          <w:sz w:val="24"/>
        </w:rPr>
        <w:t xml:space="preserve">Candida </w:t>
      </w:r>
      <w:r w:rsidR="00890F6D">
        <w:rPr>
          <w:rStyle w:val="Siln"/>
          <w:b w:val="0"/>
          <w:sz w:val="24"/>
        </w:rPr>
        <w:t xml:space="preserve">sú mnohé rozdiely v zložení, štruktúre biofilmu a v metabolickej aktivite buniek, ktoré tvoria biofilm. </w:t>
      </w:r>
      <w:r w:rsidR="00890F6D">
        <w:rPr>
          <w:rStyle w:val="Siln"/>
          <w:b w:val="0"/>
          <w:i/>
          <w:sz w:val="24"/>
        </w:rPr>
        <w:t xml:space="preserve">Candida glabrata </w:t>
      </w:r>
      <w:r w:rsidR="00890F6D">
        <w:rPr>
          <w:rStyle w:val="Siln"/>
          <w:b w:val="0"/>
          <w:sz w:val="24"/>
        </w:rPr>
        <w:t xml:space="preserve">má zníženú schopnosť vytvárať biofilm v kultivačnom médiu bohatom na živiny v porovnaní s inými </w:t>
      </w:r>
      <w:r w:rsidR="00890F6D" w:rsidRPr="00ED353D">
        <w:rPr>
          <w:rStyle w:val="Siln"/>
          <w:b w:val="0"/>
          <w:sz w:val="24"/>
        </w:rPr>
        <w:t>NAC</w:t>
      </w:r>
      <w:r w:rsidR="00082741">
        <w:rPr>
          <w:rStyle w:val="Siln"/>
          <w:b w:val="0"/>
          <w:sz w:val="24"/>
        </w:rPr>
        <w:t xml:space="preserve"> (non</w:t>
      </w:r>
      <w:r w:rsidR="005037E7">
        <w:rPr>
          <w:rStyle w:val="Siln"/>
          <w:b w:val="0"/>
          <w:sz w:val="24"/>
        </w:rPr>
        <w:t>-</w:t>
      </w:r>
      <w:r w:rsidR="00082741">
        <w:rPr>
          <w:rStyle w:val="Siln"/>
          <w:b w:val="0"/>
          <w:sz w:val="24"/>
        </w:rPr>
        <w:t xml:space="preserve">albicans </w:t>
      </w:r>
      <w:r w:rsidR="00253AC3" w:rsidRPr="00253AC3">
        <w:rPr>
          <w:rStyle w:val="Siln"/>
          <w:b w:val="0"/>
          <w:i/>
          <w:sz w:val="24"/>
        </w:rPr>
        <w:t>Candida</w:t>
      </w:r>
      <w:r w:rsidR="00082741">
        <w:rPr>
          <w:rStyle w:val="Siln"/>
          <w:b w:val="0"/>
          <w:sz w:val="24"/>
        </w:rPr>
        <w:t>)</w:t>
      </w:r>
      <w:r w:rsidR="00890F6D">
        <w:rPr>
          <w:rStyle w:val="Siln"/>
          <w:b w:val="0"/>
          <w:i/>
          <w:sz w:val="24"/>
        </w:rPr>
        <w:t xml:space="preserve">. </w:t>
      </w:r>
      <w:r w:rsidR="00890F6D">
        <w:rPr>
          <w:rStyle w:val="Siln"/>
          <w:b w:val="0"/>
          <w:sz w:val="24"/>
        </w:rPr>
        <w:t xml:space="preserve">Jej biofilm je tvorený prevažne blastospórami a krížovými prepojeniami. Nepovažujú sa za pravé hýfy, aj napriek tomu </w:t>
      </w:r>
      <w:r w:rsidR="00890F6D">
        <w:rPr>
          <w:rStyle w:val="Siln"/>
          <w:b w:val="0"/>
          <w:i/>
          <w:sz w:val="24"/>
        </w:rPr>
        <w:t xml:space="preserve">Candida glabrata </w:t>
      </w:r>
      <w:r w:rsidR="00890F6D">
        <w:rPr>
          <w:rStyle w:val="Siln"/>
          <w:b w:val="0"/>
          <w:sz w:val="24"/>
        </w:rPr>
        <w:t xml:space="preserve"> je schopná formovať biofilm. Táto skutočnosť potvrdzuje, že pre vznik biofilmu nie je potrebná tvorba pravých hýf</w:t>
      </w:r>
      <w:r w:rsidR="00890F6D">
        <w:rPr>
          <w:rStyle w:val="Siln"/>
          <w:b w:val="0"/>
          <w:i/>
          <w:sz w:val="24"/>
        </w:rPr>
        <w:t xml:space="preserve"> </w:t>
      </w:r>
      <w:r w:rsidR="00196690" w:rsidRPr="00196690">
        <w:rPr>
          <w:rStyle w:val="Siln"/>
          <w:b w:val="0"/>
          <w:sz w:val="24"/>
        </w:rPr>
        <w:t>(</w:t>
      </w:r>
      <w:r w:rsidR="00685369">
        <w:rPr>
          <w:rStyle w:val="Siln"/>
          <w:b w:val="0"/>
          <w:sz w:val="24"/>
        </w:rPr>
        <w:t xml:space="preserve">Borecká-Melkusová, a </w:t>
      </w:r>
      <w:r w:rsidR="00196690">
        <w:rPr>
          <w:rStyle w:val="Siln"/>
          <w:b w:val="0"/>
          <w:sz w:val="24"/>
        </w:rPr>
        <w:t>Bujdáková, 2008</w:t>
      </w:r>
      <w:r w:rsidR="00912393">
        <w:rPr>
          <w:rStyle w:val="Siln"/>
          <w:b w:val="0"/>
          <w:sz w:val="24"/>
        </w:rPr>
        <w:t>; Cullen, 2015</w:t>
      </w:r>
      <w:r w:rsidR="00196690" w:rsidRPr="00196690">
        <w:rPr>
          <w:rStyle w:val="Siln"/>
          <w:b w:val="0"/>
          <w:sz w:val="24"/>
        </w:rPr>
        <w:t>)</w:t>
      </w:r>
      <w:r w:rsidR="001F1668">
        <w:rPr>
          <w:rStyle w:val="Siln"/>
          <w:b w:val="0"/>
          <w:sz w:val="24"/>
        </w:rPr>
        <w:t>.</w:t>
      </w:r>
    </w:p>
    <w:p w:rsidR="002E1F51" w:rsidRPr="00455DF0" w:rsidRDefault="007F6E48" w:rsidP="007F6E48">
      <w:pPr>
        <w:pStyle w:val="Nadpis1"/>
        <w:numPr>
          <w:ilvl w:val="0"/>
          <w:numId w:val="0"/>
        </w:numPr>
        <w:ind w:left="851" w:hanging="851"/>
        <w:rPr>
          <w:rStyle w:val="Siln"/>
          <w:b/>
        </w:rPr>
      </w:pPr>
      <w:bookmarkStart w:id="11" w:name="_Toc68716631"/>
      <w:r>
        <w:rPr>
          <w:rStyle w:val="Siln"/>
          <w:b/>
        </w:rPr>
        <w:t>1.4</w:t>
      </w:r>
      <w:r>
        <w:rPr>
          <w:rStyle w:val="Siln"/>
          <w:b/>
        </w:rPr>
        <w:tab/>
      </w:r>
      <w:r w:rsidR="00EB461F" w:rsidRPr="00455DF0">
        <w:rPr>
          <w:rStyle w:val="Siln"/>
          <w:b/>
        </w:rPr>
        <w:t xml:space="preserve">Rod </w:t>
      </w:r>
      <w:r w:rsidR="00EB461F" w:rsidRPr="00455DF0">
        <w:rPr>
          <w:rStyle w:val="Siln"/>
          <w:b/>
          <w:i/>
        </w:rPr>
        <w:t>Candida</w:t>
      </w:r>
      <w:bookmarkEnd w:id="11"/>
    </w:p>
    <w:p w:rsidR="00397C69" w:rsidRPr="00455DF0" w:rsidRDefault="007F6E48" w:rsidP="007F6E48">
      <w:pPr>
        <w:ind w:left="851" w:hanging="851"/>
        <w:rPr>
          <w:rStyle w:val="Siln"/>
        </w:rPr>
      </w:pPr>
      <w:r>
        <w:rPr>
          <w:rStyle w:val="Siln"/>
        </w:rPr>
        <w:t>1.4.1</w:t>
      </w:r>
      <w:r>
        <w:rPr>
          <w:rStyle w:val="Siln"/>
        </w:rPr>
        <w:tab/>
      </w:r>
      <w:r w:rsidR="00397C69" w:rsidRPr="00455DF0">
        <w:rPr>
          <w:rStyle w:val="Siln"/>
        </w:rPr>
        <w:t>Základná charakteristika</w:t>
      </w:r>
    </w:p>
    <w:p w:rsidR="00DC4017" w:rsidRDefault="00216F54" w:rsidP="00302146">
      <w:pPr>
        <w:ind w:firstLine="851"/>
      </w:pPr>
      <w:r>
        <w:rPr>
          <w:i/>
        </w:rPr>
        <w:t xml:space="preserve">Candida </w:t>
      </w:r>
      <w:r w:rsidR="00B32769">
        <w:t>je anamorfný rod kvasiniek celosvetovo rozšírený a dobre adaptovaný u ľudí.</w:t>
      </w:r>
      <w:r w:rsidR="00302146">
        <w:t xml:space="preserve"> </w:t>
      </w:r>
      <w:r w:rsidR="00B32769">
        <w:t xml:space="preserve">Najčastejšie kolonizujú sliznicu respiračného a zažívacieho traktu, sliznicu vagíny alebo povrch kože. </w:t>
      </w:r>
      <w:r w:rsidR="00DC4017">
        <w:t xml:space="preserve"> Zo všetkých kvasiniek sa v ľudských materiáloch vyskytuje najčastejšie.</w:t>
      </w:r>
      <w:r w:rsidR="00397C69">
        <w:t xml:space="preserve"> </w:t>
      </w:r>
      <w:r w:rsidR="00DC4017">
        <w:t xml:space="preserve">Bunky kandíd majú prevažne guľovitý, oválny alebo pretiahnutý tvar a označujú sa ako blastokonídie. V priemere sa pohybuje ich veľkosť medzi 3 – 15 μm. Kandidy sa ľahko kultivujú a dobre rastú pri teplote 28 – 30 °C. Klinicky významné druhy rastú pri 37°C na Sabouraudovom agare. </w:t>
      </w:r>
      <w:r w:rsidR="00397C69">
        <w:t>Tvoria na ňom hladké lesklé kolónie s krémovitou konzistenciou. Niektoré kvasinky tvoria puzdrá a kolónie majú mukózny vzhľad. Farba kolónií je biela, krémová, v niektorých prípadoc</w:t>
      </w:r>
      <w:r w:rsidR="00DE04C8">
        <w:t>h ružovkastá alebo fialovkastá (Vraná</w:t>
      </w:r>
      <w:r w:rsidR="003A285D">
        <w:t xml:space="preserve"> et al.</w:t>
      </w:r>
      <w:r w:rsidR="00DE04C8">
        <w:t>, 1986).</w:t>
      </w:r>
    </w:p>
    <w:p w:rsidR="00B32769" w:rsidRDefault="00B32769" w:rsidP="00B32769">
      <w:pPr>
        <w:ind w:firstLine="0"/>
      </w:pPr>
    </w:p>
    <w:p w:rsidR="00B32769" w:rsidRDefault="00B32769" w:rsidP="00B32769">
      <w:pPr>
        <w:ind w:firstLine="0"/>
      </w:pPr>
    </w:p>
    <w:p w:rsidR="00216F54" w:rsidRPr="00455DF0" w:rsidRDefault="00216F54" w:rsidP="00FA0342">
      <w:pPr>
        <w:pStyle w:val="Odsekzoznamu"/>
        <w:numPr>
          <w:ilvl w:val="2"/>
          <w:numId w:val="31"/>
        </w:numPr>
        <w:ind w:left="851" w:hanging="851"/>
        <w:rPr>
          <w:rStyle w:val="Siln"/>
        </w:rPr>
      </w:pPr>
      <w:r w:rsidRPr="00455DF0">
        <w:rPr>
          <w:rStyle w:val="Siln"/>
        </w:rPr>
        <w:lastRenderedPageBreak/>
        <w:t>Taxonomické zaradenie</w:t>
      </w:r>
    </w:p>
    <w:p w:rsidR="00397C69" w:rsidRDefault="00397C69" w:rsidP="00302146">
      <w:pPr>
        <w:ind w:firstLine="851"/>
        <w:rPr>
          <w:rStyle w:val="Siln"/>
          <w:b w:val="0"/>
          <w:i/>
          <w:sz w:val="24"/>
        </w:rPr>
      </w:pPr>
      <w:r>
        <w:rPr>
          <w:rStyle w:val="Siln"/>
          <w:b w:val="0"/>
          <w:sz w:val="24"/>
        </w:rPr>
        <w:t xml:space="preserve">Doména: </w:t>
      </w:r>
      <w:r w:rsidRPr="00397C69">
        <w:rPr>
          <w:rStyle w:val="Siln"/>
          <w:b w:val="0"/>
          <w:i/>
          <w:sz w:val="24"/>
        </w:rPr>
        <w:t>Eukaryota</w:t>
      </w:r>
    </w:p>
    <w:p w:rsidR="00397C69" w:rsidRPr="00397C69" w:rsidRDefault="00397C69" w:rsidP="00302146">
      <w:pPr>
        <w:ind w:firstLine="851"/>
        <w:rPr>
          <w:rStyle w:val="Siln"/>
          <w:b w:val="0"/>
          <w:i/>
          <w:sz w:val="24"/>
        </w:rPr>
      </w:pPr>
      <w:r>
        <w:rPr>
          <w:rStyle w:val="Siln"/>
          <w:b w:val="0"/>
          <w:sz w:val="24"/>
        </w:rPr>
        <w:t xml:space="preserve">Skupina: </w:t>
      </w:r>
      <w:r>
        <w:rPr>
          <w:rStyle w:val="Siln"/>
          <w:b w:val="0"/>
          <w:i/>
          <w:sz w:val="24"/>
        </w:rPr>
        <w:t>Ophistokonta</w:t>
      </w:r>
    </w:p>
    <w:p w:rsidR="00397C69" w:rsidRPr="00397C69" w:rsidRDefault="00397C69" w:rsidP="00302146">
      <w:pPr>
        <w:ind w:firstLine="851"/>
        <w:rPr>
          <w:rStyle w:val="Siln"/>
          <w:b w:val="0"/>
          <w:i/>
          <w:sz w:val="24"/>
        </w:rPr>
      </w:pPr>
      <w:r>
        <w:rPr>
          <w:rStyle w:val="Siln"/>
          <w:b w:val="0"/>
          <w:sz w:val="24"/>
        </w:rPr>
        <w:t xml:space="preserve">Ríša: </w:t>
      </w:r>
      <w:r>
        <w:rPr>
          <w:rStyle w:val="Siln"/>
          <w:b w:val="0"/>
          <w:i/>
          <w:sz w:val="24"/>
        </w:rPr>
        <w:t>Fungi</w:t>
      </w:r>
    </w:p>
    <w:p w:rsidR="00397C69" w:rsidRPr="00397C69" w:rsidRDefault="00397C69" w:rsidP="00302146">
      <w:pPr>
        <w:ind w:firstLine="851"/>
        <w:rPr>
          <w:rStyle w:val="Siln"/>
          <w:b w:val="0"/>
          <w:i/>
          <w:sz w:val="24"/>
        </w:rPr>
      </w:pPr>
      <w:r>
        <w:rPr>
          <w:rStyle w:val="Siln"/>
          <w:b w:val="0"/>
          <w:sz w:val="24"/>
        </w:rPr>
        <w:t xml:space="preserve">Podríša: </w:t>
      </w:r>
      <w:r>
        <w:rPr>
          <w:rStyle w:val="Siln"/>
          <w:b w:val="0"/>
          <w:i/>
          <w:sz w:val="24"/>
        </w:rPr>
        <w:t>Dikarya</w:t>
      </w:r>
    </w:p>
    <w:p w:rsidR="00397C69" w:rsidRPr="00397C69" w:rsidRDefault="00397C69" w:rsidP="00302146">
      <w:pPr>
        <w:ind w:firstLine="851"/>
        <w:rPr>
          <w:rStyle w:val="Siln"/>
          <w:b w:val="0"/>
          <w:i/>
          <w:sz w:val="24"/>
        </w:rPr>
      </w:pPr>
      <w:r>
        <w:rPr>
          <w:rStyle w:val="Siln"/>
          <w:b w:val="0"/>
          <w:sz w:val="24"/>
        </w:rPr>
        <w:t xml:space="preserve">Oddelenie: </w:t>
      </w:r>
      <w:r>
        <w:rPr>
          <w:rStyle w:val="Siln"/>
          <w:b w:val="0"/>
          <w:i/>
          <w:sz w:val="24"/>
        </w:rPr>
        <w:t xml:space="preserve"> Ascomycota</w:t>
      </w:r>
    </w:p>
    <w:p w:rsidR="00397C69" w:rsidRPr="00397C69" w:rsidRDefault="00397C69" w:rsidP="00302146">
      <w:pPr>
        <w:ind w:firstLine="851"/>
        <w:rPr>
          <w:rStyle w:val="Siln"/>
          <w:b w:val="0"/>
          <w:i/>
          <w:sz w:val="24"/>
        </w:rPr>
      </w:pPr>
      <w:r>
        <w:rPr>
          <w:rStyle w:val="Siln"/>
          <w:b w:val="0"/>
          <w:sz w:val="24"/>
        </w:rPr>
        <w:t xml:space="preserve">Pododdelenie: </w:t>
      </w:r>
      <w:r>
        <w:rPr>
          <w:rStyle w:val="Siln"/>
          <w:b w:val="0"/>
          <w:i/>
          <w:sz w:val="24"/>
        </w:rPr>
        <w:t>Saccharomycotina</w:t>
      </w:r>
    </w:p>
    <w:p w:rsidR="00397C69" w:rsidRPr="00397C69" w:rsidRDefault="00397C69" w:rsidP="00302146">
      <w:pPr>
        <w:ind w:firstLine="851"/>
        <w:rPr>
          <w:rStyle w:val="Siln"/>
          <w:b w:val="0"/>
          <w:i/>
          <w:sz w:val="24"/>
        </w:rPr>
      </w:pPr>
      <w:r>
        <w:rPr>
          <w:rStyle w:val="Siln"/>
          <w:b w:val="0"/>
          <w:sz w:val="24"/>
        </w:rPr>
        <w:t xml:space="preserve">Trieda: </w:t>
      </w:r>
      <w:r>
        <w:rPr>
          <w:rStyle w:val="Siln"/>
          <w:b w:val="0"/>
          <w:i/>
          <w:sz w:val="24"/>
        </w:rPr>
        <w:t>Saccharomycetes</w:t>
      </w:r>
    </w:p>
    <w:p w:rsidR="00397C69" w:rsidRPr="00397C69" w:rsidRDefault="00397C69" w:rsidP="00302146">
      <w:pPr>
        <w:ind w:firstLine="851"/>
        <w:rPr>
          <w:rStyle w:val="Siln"/>
          <w:b w:val="0"/>
          <w:i/>
          <w:sz w:val="24"/>
        </w:rPr>
      </w:pPr>
      <w:r>
        <w:rPr>
          <w:rStyle w:val="Siln"/>
          <w:b w:val="0"/>
          <w:sz w:val="24"/>
        </w:rPr>
        <w:t xml:space="preserve">Rád: </w:t>
      </w:r>
      <w:r>
        <w:rPr>
          <w:rStyle w:val="Siln"/>
          <w:b w:val="0"/>
          <w:i/>
          <w:sz w:val="24"/>
        </w:rPr>
        <w:t>Saccharomycetales</w:t>
      </w:r>
    </w:p>
    <w:p w:rsidR="00397C69" w:rsidRPr="00397C69" w:rsidRDefault="00397C69" w:rsidP="00302146">
      <w:pPr>
        <w:ind w:firstLine="851"/>
        <w:rPr>
          <w:rStyle w:val="Siln"/>
          <w:b w:val="0"/>
          <w:i/>
          <w:sz w:val="24"/>
        </w:rPr>
      </w:pPr>
      <w:r>
        <w:rPr>
          <w:rStyle w:val="Siln"/>
          <w:b w:val="0"/>
          <w:sz w:val="24"/>
        </w:rPr>
        <w:t xml:space="preserve">Čeľaď: </w:t>
      </w:r>
      <w:r>
        <w:rPr>
          <w:rStyle w:val="Siln"/>
          <w:b w:val="0"/>
          <w:i/>
          <w:sz w:val="24"/>
        </w:rPr>
        <w:t>Saccharomycetaceae</w:t>
      </w:r>
    </w:p>
    <w:p w:rsidR="00397C69" w:rsidRPr="00397C69" w:rsidRDefault="00397C69" w:rsidP="00302146">
      <w:pPr>
        <w:ind w:firstLine="851"/>
        <w:rPr>
          <w:rStyle w:val="Siln"/>
          <w:b w:val="0"/>
          <w:i/>
          <w:sz w:val="24"/>
        </w:rPr>
      </w:pPr>
      <w:r>
        <w:rPr>
          <w:rStyle w:val="Siln"/>
          <w:b w:val="0"/>
          <w:sz w:val="24"/>
        </w:rPr>
        <w:t xml:space="preserve">Rod: </w:t>
      </w:r>
      <w:r>
        <w:rPr>
          <w:rStyle w:val="Siln"/>
          <w:b w:val="0"/>
          <w:i/>
          <w:sz w:val="24"/>
        </w:rPr>
        <w:t>Candida</w:t>
      </w:r>
    </w:p>
    <w:p w:rsidR="00397C69" w:rsidRPr="008915F4" w:rsidRDefault="00397C69" w:rsidP="00397C69">
      <w:pPr>
        <w:rPr>
          <w:rStyle w:val="Siln"/>
          <w:b w:val="0"/>
          <w:color w:val="000000" w:themeColor="text1"/>
          <w:sz w:val="24"/>
        </w:rPr>
      </w:pPr>
    </w:p>
    <w:p w:rsidR="00A12EA4" w:rsidRDefault="008915F4" w:rsidP="00302146">
      <w:pPr>
        <w:ind w:firstLine="851"/>
        <w:rPr>
          <w:rStyle w:val="Siln"/>
          <w:b w:val="0"/>
          <w:color w:val="000000" w:themeColor="text1"/>
          <w:sz w:val="24"/>
        </w:rPr>
      </w:pPr>
      <w:r>
        <w:rPr>
          <w:rStyle w:val="Siln"/>
          <w:b w:val="0"/>
          <w:color w:val="000000" w:themeColor="text1"/>
          <w:sz w:val="24"/>
        </w:rPr>
        <w:t xml:space="preserve">V súčasnosti je známych viac ako 200 druhov kvasiniek zaradených do rodu </w:t>
      </w:r>
      <w:r>
        <w:rPr>
          <w:rStyle w:val="Siln"/>
          <w:b w:val="0"/>
          <w:i/>
          <w:color w:val="000000" w:themeColor="text1"/>
          <w:sz w:val="24"/>
        </w:rPr>
        <w:t xml:space="preserve">Candida. </w:t>
      </w:r>
      <w:r w:rsidR="00A12EA4" w:rsidRPr="00A12EA4">
        <w:rPr>
          <w:rStyle w:val="Siln"/>
          <w:b w:val="0"/>
          <w:color w:val="000000" w:themeColor="text1"/>
          <w:sz w:val="24"/>
        </w:rPr>
        <w:t>Zároveň v klinickej praxi</w:t>
      </w:r>
      <w:r w:rsidR="00A12EA4">
        <w:rPr>
          <w:rStyle w:val="Siln"/>
          <w:b w:val="0"/>
          <w:color w:val="000000" w:themeColor="text1"/>
          <w:sz w:val="24"/>
        </w:rPr>
        <w:t xml:space="preserve"> sa kvasinky delia na </w:t>
      </w:r>
      <w:r w:rsidR="00A12EA4">
        <w:rPr>
          <w:rStyle w:val="Siln"/>
          <w:b w:val="0"/>
          <w:i/>
          <w:color w:val="000000" w:themeColor="text1"/>
          <w:sz w:val="24"/>
        </w:rPr>
        <w:t xml:space="preserve">Candida albicans complex </w:t>
      </w:r>
      <w:r w:rsidR="00A12EA4">
        <w:rPr>
          <w:rStyle w:val="Siln"/>
          <w:b w:val="0"/>
          <w:color w:val="000000" w:themeColor="text1"/>
          <w:sz w:val="24"/>
        </w:rPr>
        <w:t>a </w:t>
      </w:r>
      <w:r w:rsidR="00A12EA4">
        <w:rPr>
          <w:rStyle w:val="Siln"/>
          <w:b w:val="0"/>
          <w:i/>
          <w:color w:val="000000" w:themeColor="text1"/>
          <w:sz w:val="24"/>
        </w:rPr>
        <w:t>Candida non-albicans.</w:t>
      </w:r>
      <w:r w:rsidR="00A12EA4" w:rsidRPr="00A12EA4">
        <w:rPr>
          <w:rStyle w:val="Siln"/>
          <w:b w:val="0"/>
          <w:color w:val="000000" w:themeColor="text1"/>
          <w:sz w:val="24"/>
        </w:rPr>
        <w:t xml:space="preserve"> </w:t>
      </w:r>
      <w:r w:rsidRPr="008915F4">
        <w:rPr>
          <w:rStyle w:val="Siln"/>
          <w:b w:val="0"/>
          <w:color w:val="000000" w:themeColor="text1"/>
          <w:sz w:val="24"/>
        </w:rPr>
        <w:t xml:space="preserve">Spolu s rodmi </w:t>
      </w:r>
      <w:r w:rsidRPr="008915F4">
        <w:rPr>
          <w:rStyle w:val="Siln"/>
          <w:b w:val="0"/>
          <w:i/>
          <w:color w:val="000000" w:themeColor="text1"/>
          <w:sz w:val="24"/>
        </w:rPr>
        <w:t xml:space="preserve">Blastoschizomyces, Cryptococcus, Geotrichum, Hansenula, Rhodotorula, Saccharomyces, Trichosporon </w:t>
      </w:r>
      <w:r w:rsidRPr="008915F4">
        <w:rPr>
          <w:rStyle w:val="Siln"/>
          <w:b w:val="0"/>
          <w:color w:val="000000" w:themeColor="text1"/>
          <w:sz w:val="24"/>
        </w:rPr>
        <w:t>a</w:t>
      </w:r>
      <w:r w:rsidRPr="008915F4">
        <w:rPr>
          <w:rStyle w:val="Siln"/>
          <w:b w:val="0"/>
          <w:i/>
          <w:color w:val="000000" w:themeColor="text1"/>
          <w:sz w:val="24"/>
        </w:rPr>
        <w:t xml:space="preserve"> Malassezia </w:t>
      </w:r>
      <w:r w:rsidRPr="008915F4">
        <w:rPr>
          <w:rStyle w:val="Siln"/>
          <w:b w:val="0"/>
          <w:color w:val="000000" w:themeColor="text1"/>
          <w:sz w:val="24"/>
        </w:rPr>
        <w:t>rod</w:t>
      </w:r>
      <w:r w:rsidRPr="008915F4">
        <w:rPr>
          <w:rStyle w:val="Siln"/>
          <w:b w:val="0"/>
          <w:i/>
          <w:color w:val="000000" w:themeColor="text1"/>
          <w:sz w:val="24"/>
        </w:rPr>
        <w:t xml:space="preserve"> Candida </w:t>
      </w:r>
      <w:r w:rsidRPr="008915F4">
        <w:rPr>
          <w:rStyle w:val="Siln"/>
          <w:b w:val="0"/>
          <w:color w:val="000000" w:themeColor="text1"/>
          <w:sz w:val="24"/>
        </w:rPr>
        <w:t>zaraďujeme medzi kvasinkovité mikromycéty</w:t>
      </w:r>
      <w:r w:rsidR="00A12EA4">
        <w:rPr>
          <w:rStyle w:val="Siln"/>
          <w:b w:val="0"/>
          <w:color w:val="000000" w:themeColor="text1"/>
          <w:sz w:val="24"/>
        </w:rPr>
        <w:t xml:space="preserve">. </w:t>
      </w:r>
      <w:r w:rsidR="00A12EA4">
        <w:rPr>
          <w:rStyle w:val="Siln"/>
          <w:b w:val="0"/>
          <w:i/>
          <w:color w:val="000000" w:themeColor="text1"/>
          <w:sz w:val="24"/>
        </w:rPr>
        <w:t xml:space="preserve">Candida albicans </w:t>
      </w:r>
      <w:r w:rsidR="00A12EA4">
        <w:rPr>
          <w:rStyle w:val="Siln"/>
          <w:b w:val="0"/>
          <w:color w:val="000000" w:themeColor="text1"/>
          <w:sz w:val="24"/>
        </w:rPr>
        <w:t>je n</w:t>
      </w:r>
      <w:r w:rsidR="000E1926">
        <w:rPr>
          <w:rStyle w:val="Siln"/>
          <w:b w:val="0"/>
          <w:color w:val="000000" w:themeColor="text1"/>
          <w:sz w:val="24"/>
        </w:rPr>
        <w:t>ajča</w:t>
      </w:r>
      <w:r w:rsidR="00A12EA4">
        <w:rPr>
          <w:rStyle w:val="Siln"/>
          <w:b w:val="0"/>
          <w:color w:val="000000" w:themeColor="text1"/>
          <w:sz w:val="24"/>
        </w:rPr>
        <w:t xml:space="preserve">stejšie vyskytujúci sa druh kvasinky, ktorý spôsobuje rôzne ochorenia v závislosti od stavu organizmu. </w:t>
      </w:r>
      <w:r>
        <w:rPr>
          <w:rStyle w:val="Siln"/>
          <w:b w:val="0"/>
          <w:color w:val="000000" w:themeColor="text1"/>
          <w:sz w:val="24"/>
        </w:rPr>
        <w:t xml:space="preserve"> V posledných rokoch sa do pôsobenia dostávajú </w:t>
      </w:r>
      <w:r w:rsidR="00D6486E">
        <w:rPr>
          <w:rStyle w:val="Siln"/>
          <w:b w:val="0"/>
          <w:color w:val="000000" w:themeColor="text1"/>
          <w:sz w:val="24"/>
        </w:rPr>
        <w:t xml:space="preserve">však </w:t>
      </w:r>
      <w:r w:rsidR="00164636">
        <w:rPr>
          <w:rStyle w:val="Siln"/>
          <w:b w:val="0"/>
          <w:color w:val="000000" w:themeColor="text1"/>
          <w:sz w:val="24"/>
        </w:rPr>
        <w:t xml:space="preserve">kvasinky druhu </w:t>
      </w:r>
      <w:r w:rsidRPr="00A12EA4">
        <w:rPr>
          <w:rStyle w:val="Siln"/>
          <w:b w:val="0"/>
          <w:i/>
          <w:color w:val="000000" w:themeColor="text1"/>
          <w:sz w:val="24"/>
        </w:rPr>
        <w:t>non-albicans</w:t>
      </w:r>
      <w:r w:rsidR="001D38E5">
        <w:rPr>
          <w:rStyle w:val="Siln"/>
          <w:b w:val="0"/>
          <w:i/>
          <w:color w:val="000000" w:themeColor="text1"/>
          <w:sz w:val="24"/>
        </w:rPr>
        <w:t xml:space="preserve"> </w:t>
      </w:r>
      <w:r w:rsidR="001D38E5">
        <w:rPr>
          <w:rStyle w:val="Siln"/>
          <w:b w:val="0"/>
          <w:color w:val="000000" w:themeColor="text1"/>
          <w:sz w:val="24"/>
        </w:rPr>
        <w:t>(Smolinská, 2017)</w:t>
      </w:r>
      <w:r>
        <w:rPr>
          <w:rStyle w:val="Siln"/>
          <w:b w:val="0"/>
          <w:color w:val="000000" w:themeColor="text1"/>
          <w:sz w:val="24"/>
        </w:rPr>
        <w:t xml:space="preserve">. </w:t>
      </w:r>
    </w:p>
    <w:p w:rsidR="005B50C7" w:rsidRPr="00901FCA" w:rsidRDefault="005B50C7" w:rsidP="00901FCA">
      <w:pPr>
        <w:rPr>
          <w:rStyle w:val="Siln"/>
          <w:b w:val="0"/>
          <w:color w:val="000000" w:themeColor="text1"/>
          <w:sz w:val="24"/>
        </w:rPr>
      </w:pPr>
    </w:p>
    <w:p w:rsidR="00901FCA" w:rsidRPr="00455DF0" w:rsidRDefault="00EE5D31" w:rsidP="0027068E">
      <w:pPr>
        <w:ind w:left="851" w:hanging="851"/>
        <w:rPr>
          <w:rStyle w:val="Siln"/>
          <w:i/>
        </w:rPr>
      </w:pPr>
      <w:r>
        <w:rPr>
          <w:rStyle w:val="Siln"/>
        </w:rPr>
        <w:t>1.4.</w:t>
      </w:r>
      <w:r w:rsidR="00631B0D">
        <w:rPr>
          <w:rStyle w:val="Siln"/>
        </w:rPr>
        <w:t>3</w:t>
      </w:r>
      <w:r w:rsidR="00367AF8" w:rsidRPr="00EE5D31">
        <w:rPr>
          <w:rStyle w:val="Siln"/>
        </w:rPr>
        <w:tab/>
      </w:r>
      <w:r w:rsidR="00164636" w:rsidRPr="00455DF0">
        <w:rPr>
          <w:rStyle w:val="Siln"/>
          <w:i/>
        </w:rPr>
        <w:t xml:space="preserve">Non-albicans </w:t>
      </w:r>
      <w:r w:rsidR="00DF2BC3" w:rsidRPr="00455DF0">
        <w:rPr>
          <w:rStyle w:val="Siln"/>
          <w:i/>
        </w:rPr>
        <w:t>Candida</w:t>
      </w:r>
      <w:r w:rsidR="00164636" w:rsidRPr="00455DF0">
        <w:rPr>
          <w:rStyle w:val="Siln"/>
          <w:i/>
        </w:rPr>
        <w:t xml:space="preserve"> </w:t>
      </w:r>
      <w:r w:rsidR="00DF2BC3" w:rsidRPr="00455DF0">
        <w:rPr>
          <w:rStyle w:val="Siln"/>
          <w:i/>
        </w:rPr>
        <w:t>spp.</w:t>
      </w:r>
    </w:p>
    <w:p w:rsidR="0031782E" w:rsidRDefault="00D922BC" w:rsidP="00302146">
      <w:pPr>
        <w:ind w:firstLine="851"/>
      </w:pPr>
      <w:r w:rsidRPr="00D922BC">
        <w:rPr>
          <w:i/>
        </w:rPr>
        <w:t>Non-albicans Candida spp</w:t>
      </w:r>
      <w:r>
        <w:rPr>
          <w:i/>
        </w:rPr>
        <w:t>.</w:t>
      </w:r>
      <w:r w:rsidRPr="00D922BC">
        <w:rPr>
          <w:i/>
        </w:rPr>
        <w:t xml:space="preserve"> </w:t>
      </w:r>
      <w:r w:rsidRPr="00D922BC">
        <w:t>(NAC)</w:t>
      </w:r>
      <w:r>
        <w:t xml:space="preserve"> spôsobuje 35-65% kvasinkových ochorení, ktoré sa vyskytujú v ľudskej populácii pacientov. Najčastejšie sa objavujú u pacientov po chirurgických výkonoch, u pacientov na jednotke intenzívnej starostlivosti, u HIV- pozitívnych a u onkologických pacientov s hematologickými malignitami a transplantáciou kostnej drene.</w:t>
      </w:r>
      <w:r w:rsidR="00281590">
        <w:t xml:space="preserve"> </w:t>
      </w:r>
      <w:r w:rsidR="00DC6952">
        <w:t xml:space="preserve">Pomer </w:t>
      </w:r>
      <w:r w:rsidR="00DC6952" w:rsidRPr="00ED353D">
        <w:t>NAC</w:t>
      </w:r>
      <w:r w:rsidR="00DC6952">
        <w:rPr>
          <w:i/>
        </w:rPr>
        <w:t xml:space="preserve"> </w:t>
      </w:r>
      <w:r w:rsidR="00DC6952">
        <w:t xml:space="preserve">ku </w:t>
      </w:r>
      <w:r w:rsidR="00DC6952">
        <w:rPr>
          <w:i/>
        </w:rPr>
        <w:t xml:space="preserve">Candida spp. </w:t>
      </w:r>
      <w:r w:rsidR="00DC6952">
        <w:t xml:space="preserve">v priebehu posledných rokov narastá. Medzi najčastejšie kmene patria </w:t>
      </w:r>
      <w:r w:rsidR="00DC6952">
        <w:rPr>
          <w:i/>
        </w:rPr>
        <w:t>Candida glabrata</w:t>
      </w:r>
      <w:r w:rsidR="0031782E">
        <w:rPr>
          <w:i/>
        </w:rPr>
        <w:t xml:space="preserve"> </w:t>
      </w:r>
      <w:r w:rsidR="00D6486E">
        <w:t>(5-40%)</w:t>
      </w:r>
      <w:r w:rsidR="00DC6952">
        <w:rPr>
          <w:i/>
        </w:rPr>
        <w:t>, Candida parapsilosis</w:t>
      </w:r>
      <w:r w:rsidR="0031782E">
        <w:rPr>
          <w:i/>
        </w:rPr>
        <w:t xml:space="preserve"> </w:t>
      </w:r>
      <w:r w:rsidR="00D6486E">
        <w:t>(20-40%)</w:t>
      </w:r>
      <w:r w:rsidR="00DC6952">
        <w:rPr>
          <w:i/>
        </w:rPr>
        <w:t>, Candida krusei</w:t>
      </w:r>
      <w:r w:rsidR="0031782E">
        <w:rPr>
          <w:i/>
        </w:rPr>
        <w:t xml:space="preserve"> </w:t>
      </w:r>
      <w:r w:rsidR="00D6486E">
        <w:t>(10-35%)</w:t>
      </w:r>
      <w:r w:rsidR="00DC6952">
        <w:rPr>
          <w:i/>
        </w:rPr>
        <w:t>, Candida tropicalis</w:t>
      </w:r>
      <w:r w:rsidR="0031782E">
        <w:rPr>
          <w:i/>
        </w:rPr>
        <w:t xml:space="preserve"> </w:t>
      </w:r>
      <w:r w:rsidR="00D6486E">
        <w:t>(10-30%)</w:t>
      </w:r>
      <w:r w:rsidR="00DC6952">
        <w:rPr>
          <w:i/>
        </w:rPr>
        <w:t>.</w:t>
      </w:r>
      <w:r w:rsidR="00FE76EB">
        <w:t xml:space="preserve"> Vyššie uvedené kmene sa zaraďujú medzi najbežnejšie, avšak ďalšie kmene prichádzajú do popredia kvôli narastajúcemu výskytu a problémom s rozvojom  rezistencie. Jedná sa druhy </w:t>
      </w:r>
      <w:r w:rsidR="00FE76EB">
        <w:rPr>
          <w:i/>
        </w:rPr>
        <w:t>Candida lusitaniae</w:t>
      </w:r>
      <w:r w:rsidR="0031782E">
        <w:rPr>
          <w:i/>
        </w:rPr>
        <w:t xml:space="preserve"> </w:t>
      </w:r>
      <w:r w:rsidR="00FE76EB">
        <w:t>(2-8%)</w:t>
      </w:r>
      <w:r w:rsidR="00FE76EB">
        <w:rPr>
          <w:i/>
        </w:rPr>
        <w:t>, Candida kefyr</w:t>
      </w:r>
      <w:r w:rsidR="0031782E">
        <w:rPr>
          <w:i/>
        </w:rPr>
        <w:t xml:space="preserve"> </w:t>
      </w:r>
      <w:r w:rsidR="00FE76EB">
        <w:t>(</w:t>
      </w:r>
      <w:r w:rsidR="0031782E">
        <w:t>1-</w:t>
      </w:r>
      <w:r w:rsidR="00FE76EB">
        <w:t>4%)</w:t>
      </w:r>
      <w:r w:rsidR="00FE76EB">
        <w:rPr>
          <w:i/>
        </w:rPr>
        <w:t xml:space="preserve"> a Candida guilliermondii</w:t>
      </w:r>
      <w:r w:rsidR="0031782E">
        <w:rPr>
          <w:i/>
        </w:rPr>
        <w:t xml:space="preserve"> </w:t>
      </w:r>
      <w:r w:rsidR="00FE76EB">
        <w:t>(1-5%)</w:t>
      </w:r>
      <w:r w:rsidR="00FE76EB">
        <w:rPr>
          <w:i/>
        </w:rPr>
        <w:t xml:space="preserve">. </w:t>
      </w:r>
      <w:r w:rsidR="00FE76EB">
        <w:t xml:space="preserve">Ostatné kmene </w:t>
      </w:r>
      <w:r w:rsidR="00FE76EB">
        <w:lastRenderedPageBreak/>
        <w:t>spôsobujú menej ako 1% infekcií u ľudí.</w:t>
      </w:r>
      <w:r w:rsidR="0031782E">
        <w:t xml:space="preserve"> Niektoré kmene preukazujú väčšiu virulenciu a patogenitu u zvierat ako u</w:t>
      </w:r>
      <w:r w:rsidR="00697E41">
        <w:t> </w:t>
      </w:r>
      <w:r w:rsidR="0031782E">
        <w:t>ľudí</w:t>
      </w:r>
      <w:r w:rsidR="00697E41">
        <w:t xml:space="preserve"> </w:t>
      </w:r>
      <w:r w:rsidR="0031782E">
        <w:t>(Krčméry,</w:t>
      </w:r>
      <w:r w:rsidR="00697E41">
        <w:t xml:space="preserve"> </w:t>
      </w:r>
      <w:r w:rsidR="0031782E">
        <w:t>2000</w:t>
      </w:r>
      <w:r w:rsidR="00381516">
        <w:t>; Taei</w:t>
      </w:r>
      <w:r w:rsidR="003A285D">
        <w:t xml:space="preserve"> et al.</w:t>
      </w:r>
      <w:r w:rsidR="00381516">
        <w:t>, 2019</w:t>
      </w:r>
      <w:r w:rsidR="00EC5D83">
        <w:t>; Parmeland, 2013</w:t>
      </w:r>
      <w:r w:rsidR="0031782E">
        <w:t>).</w:t>
      </w:r>
    </w:p>
    <w:p w:rsidR="00DC6952" w:rsidRPr="009778D7" w:rsidRDefault="00FE76EB" w:rsidP="00302146">
      <w:pPr>
        <w:ind w:firstLine="851"/>
      </w:pPr>
      <w:r>
        <w:t xml:space="preserve"> </w:t>
      </w:r>
      <w:r w:rsidR="00DF2BC3">
        <w:t xml:space="preserve">V súčasnosti sa objavujú </w:t>
      </w:r>
      <w:r w:rsidR="00281590" w:rsidRPr="00ED353D">
        <w:t>NAC</w:t>
      </w:r>
      <w:r w:rsidR="00DF2BC3">
        <w:t xml:space="preserve"> ako patogény, ktoré zapríčiňujú vznik nozokomiálnych mykotických infekcií. Predstavujú polovicu zo všetkých izolovaných kmeňov </w:t>
      </w:r>
      <w:r w:rsidR="00DF2BC3" w:rsidRPr="00DF2BC3">
        <w:rPr>
          <w:i/>
        </w:rPr>
        <w:t>Candida spp.</w:t>
      </w:r>
      <w:r w:rsidR="00DF2BC3">
        <w:rPr>
          <w:i/>
        </w:rPr>
        <w:t xml:space="preserve"> </w:t>
      </w:r>
      <w:r w:rsidR="00DF2BC3">
        <w:t xml:space="preserve">v klinických vzorkách. Kandidóza spôsobená týmito kmeňmi predstavuje problém najmä u imunokompromitovaných pacientov, u ktorých signifikantne rastie mortalita v dôsledku virulencie a patogenity týchto kmeňov. </w:t>
      </w:r>
      <w:r w:rsidR="00E92807">
        <w:t>Ď</w:t>
      </w:r>
      <w:r w:rsidR="00DF2BC3">
        <w:t>alším problémom je rezistencia na aktuálne dostupné antimykotiká.</w:t>
      </w:r>
      <w:r w:rsidR="00D922BC">
        <w:t xml:space="preserve"> </w:t>
      </w:r>
      <w:r w:rsidR="00281590">
        <w:t xml:space="preserve">Rezistencia </w:t>
      </w:r>
      <w:r w:rsidR="00281590" w:rsidRPr="00ED353D">
        <w:t>NAC</w:t>
      </w:r>
      <w:r w:rsidR="00281590" w:rsidRPr="00DC6952">
        <w:rPr>
          <w:i/>
        </w:rPr>
        <w:t xml:space="preserve"> </w:t>
      </w:r>
      <w:r w:rsidR="00281590">
        <w:t xml:space="preserve">kmeňov na antimykotiká je veľkým problémom pre empirické terapeutické a profylaktické stratégie. Niektoré </w:t>
      </w:r>
      <w:r w:rsidR="00281590" w:rsidRPr="00ED353D">
        <w:t>NAC</w:t>
      </w:r>
      <w:r w:rsidR="00281590">
        <w:t xml:space="preserve"> kmene sú rezistentné na dva alebo tri druhy antimykotík a liečba je tak limitovaná</w:t>
      </w:r>
      <w:r w:rsidR="00DC6952">
        <w:t>.</w:t>
      </w:r>
      <w:r w:rsidR="00DF2BC3">
        <w:t xml:space="preserve"> </w:t>
      </w:r>
      <w:r w:rsidR="00DC6952">
        <w:t xml:space="preserve">Pre zníženie mortality v dôsledku kandidóz spôsobených </w:t>
      </w:r>
      <w:r w:rsidR="00DC6952" w:rsidRPr="00ED353D">
        <w:t>NAC</w:t>
      </w:r>
      <w:r w:rsidR="00DC6952" w:rsidRPr="00DC6952">
        <w:rPr>
          <w:i/>
        </w:rPr>
        <w:t xml:space="preserve"> </w:t>
      </w:r>
      <w:r w:rsidR="00DC6952">
        <w:t>mikroorganizmami je dôležitá rýchla identifikácia kmeňov a testovanie ich citlivosti na antimykotickú liečbu a zároveň je potrebné rozvíjať nové antimykotiká</w:t>
      </w:r>
      <w:r w:rsidR="00DF2BC3">
        <w:t xml:space="preserve"> </w:t>
      </w:r>
      <w:r w:rsidR="00D922BC">
        <w:t>(Krčméry,</w:t>
      </w:r>
      <w:r w:rsidR="00697E41">
        <w:t xml:space="preserve"> </w:t>
      </w:r>
      <w:r w:rsidR="00D922BC">
        <w:t>2000</w:t>
      </w:r>
      <w:r w:rsidR="00B259DB">
        <w:t>; Fragner, 1984</w:t>
      </w:r>
      <w:r w:rsidR="00D922BC">
        <w:t>)</w:t>
      </w:r>
      <w:r w:rsidR="00DC6952">
        <w:t>.</w:t>
      </w:r>
    </w:p>
    <w:p w:rsidR="00AF6DD2" w:rsidRPr="009630BF" w:rsidRDefault="00AF6DD2" w:rsidP="00092B15">
      <w:pPr>
        <w:ind w:firstLine="0"/>
      </w:pPr>
    </w:p>
    <w:p w:rsidR="00F6300A" w:rsidRPr="00F44603" w:rsidRDefault="00164636" w:rsidP="00D62A3B">
      <w:pPr>
        <w:pStyle w:val="Odsekzoznamu"/>
        <w:numPr>
          <w:ilvl w:val="0"/>
          <w:numId w:val="6"/>
        </w:numPr>
        <w:rPr>
          <w:i/>
        </w:rPr>
      </w:pPr>
      <w:r w:rsidRPr="00F44603">
        <w:rPr>
          <w:i/>
        </w:rPr>
        <w:t>Candida glabrata</w:t>
      </w:r>
      <w:r w:rsidR="00F6300A" w:rsidRPr="00F44603">
        <w:rPr>
          <w:i/>
        </w:rPr>
        <w:t xml:space="preserve"> </w:t>
      </w:r>
    </w:p>
    <w:p w:rsidR="00F44603" w:rsidRPr="009878D7" w:rsidRDefault="00260D88" w:rsidP="009878D7">
      <w:pPr>
        <w:ind w:firstLine="851"/>
      </w:pPr>
      <w:r w:rsidRPr="00F44603">
        <w:rPr>
          <w:color w:val="000000" w:themeColor="text1"/>
        </w:rPr>
        <w:t>Patrí</w:t>
      </w:r>
      <w:r>
        <w:t xml:space="preserve"> medzi pôvodcov povrchových a systémových mykóz. Čoraz častejšie je tento druh izolovaný z biologických vzoriek od hospitalizovaných pacientov, predstavuje 8-37% zo všetkých pozitívnych hemokultúr. Ďalej sa vyskytuje u onkologických pacientov, u JIS a chirurgických </w:t>
      </w:r>
      <w:r w:rsidR="00D44326">
        <w:t>pacientov. Spôsobuje infekcie dolných dýchacích ciest a urogenitálneho systému</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820853" w:rsidRDefault="00D44326" w:rsidP="00092B15">
      <w:pPr>
        <w:ind w:firstLine="0"/>
      </w:pPr>
      <w:r>
        <w:t xml:space="preserve">Asi u 20% kmeňov sa môže rozvinúť rezistencia na flukonazol počas antimykotickej liečby. Viaceré izoláty môžu byť stredne rezistentné na všetky azoly. Štúdia, ktorá sledovala citlivosť z hemokultúr poukázala na flukonazolovú rezistenciu u týchto kmeňov v 10-45%. Väčšina však bola primárne citlivá na amfotericín B, ktorý zostáva naďalej liekom prvej voľby. Ďalej je možné použiť na liečbu vorikonazol alebo kaspofungín (Drgoňa,2005). </w:t>
      </w:r>
    </w:p>
    <w:p w:rsidR="00D44326" w:rsidRPr="00820853" w:rsidRDefault="00D44326" w:rsidP="00092B15">
      <w:pPr>
        <w:ind w:firstLine="0"/>
      </w:pPr>
    </w:p>
    <w:p w:rsidR="00164636" w:rsidRPr="00F44603" w:rsidRDefault="00164636" w:rsidP="00D62A3B">
      <w:pPr>
        <w:pStyle w:val="Odsekzoznamu"/>
        <w:numPr>
          <w:ilvl w:val="0"/>
          <w:numId w:val="6"/>
        </w:numPr>
        <w:rPr>
          <w:i/>
        </w:rPr>
      </w:pPr>
      <w:r w:rsidRPr="00F44603">
        <w:rPr>
          <w:i/>
        </w:rPr>
        <w:t>Candida tropicalis</w:t>
      </w:r>
    </w:p>
    <w:p w:rsidR="00A13168" w:rsidRDefault="00687F20" w:rsidP="00302146">
      <w:pPr>
        <w:ind w:firstLine="851"/>
      </w:pPr>
      <w:r>
        <w:t xml:space="preserve">Je oportúnne patogénny druh, ktorý sa </w:t>
      </w:r>
      <w:r w:rsidR="00E07602">
        <w:t>vyskytuje</w:t>
      </w:r>
      <w:r>
        <w:t xml:space="preserve"> najčastejšie u pacientov s onkologickými ochoreniami a so zníženou imunitou</w:t>
      </w:r>
      <w:r w:rsidR="00E07602">
        <w:t>. Je pôvodcom diseminovaných infekcíí u novorodencov, u</w:t>
      </w:r>
      <w:r w:rsidR="00175640">
        <w:t xml:space="preserve"> leukemických </w:t>
      </w:r>
      <w:r w:rsidR="00E07602">
        <w:t>pacien</w:t>
      </w:r>
      <w:r w:rsidR="00175640">
        <w:t>tov</w:t>
      </w:r>
      <w:r w:rsidR="00E07602">
        <w:t>, u pacientov po chirurgických</w:t>
      </w:r>
      <w:r w:rsidR="00175640">
        <w:t xml:space="preserve"> </w:t>
      </w:r>
      <w:r w:rsidR="00175640">
        <w:lastRenderedPageBreak/>
        <w:t>zákrokoch</w:t>
      </w:r>
      <w:r w:rsidR="00E07602">
        <w:t>. Spôsobuje smrteľné, sýstémové ochorenia, sepsu, endokarditídy, perikarditídy, ochorenia očí, kožné kandidózy, otomykózy, vaginitídy a</w:t>
      </w:r>
      <w:r w:rsidR="00AF6DD2">
        <w:t> </w:t>
      </w:r>
      <w:r w:rsidR="00E07602">
        <w:t>iné</w:t>
      </w:r>
      <w:r w:rsidR="00AF6DD2">
        <w:t xml:space="preserve"> </w:t>
      </w:r>
      <w:r w:rsidR="001D5196">
        <w:t>(Fragner,</w:t>
      </w:r>
      <w:r w:rsidR="00A91A61">
        <w:t xml:space="preserve"> </w:t>
      </w:r>
      <w:r w:rsidR="001D5196">
        <w:t>1992)</w:t>
      </w:r>
      <w:r w:rsidR="00E07602">
        <w:t xml:space="preserve">. </w:t>
      </w:r>
    </w:p>
    <w:p w:rsidR="005C35DE" w:rsidRDefault="005C35DE" w:rsidP="00A13168">
      <w:pPr>
        <w:ind w:firstLine="0"/>
        <w:rPr>
          <w:b/>
        </w:rPr>
      </w:pPr>
    </w:p>
    <w:p w:rsidR="00A13168" w:rsidRDefault="00A13168" w:rsidP="00A13168">
      <w:pPr>
        <w:ind w:firstLine="0"/>
        <w:rPr>
          <w:b/>
        </w:rPr>
      </w:pPr>
      <w:r w:rsidRPr="00E07602">
        <w:rPr>
          <w:b/>
        </w:rPr>
        <w:t>Liečba</w:t>
      </w:r>
    </w:p>
    <w:p w:rsidR="00A13168" w:rsidRDefault="00A13168" w:rsidP="00A13168">
      <w:pPr>
        <w:ind w:firstLine="0"/>
      </w:pPr>
      <w:r w:rsidRPr="001D5196">
        <w:t xml:space="preserve">V úvode liečby </w:t>
      </w:r>
      <w:r>
        <w:t>s</w:t>
      </w:r>
      <w:r w:rsidRPr="001D5196">
        <w:t>a u nestabilných, septických pacientov používa flukonazol</w:t>
      </w:r>
      <w:r>
        <w:t>. V posledných rokoch rapídne stúpa rozvoj rezistencie na flukonazol a amfotericín B u onkologických pacientov.</w:t>
      </w:r>
      <w:r w:rsidRPr="001D5196">
        <w:t xml:space="preserve"> </w:t>
      </w:r>
      <w:r>
        <w:t>Rovnako účinné alternatívy sú kaspofungín, vorikonazol a amfotericín B1</w:t>
      </w:r>
      <w:r w:rsidR="00D421D3">
        <w:t xml:space="preserve"> </w:t>
      </w:r>
      <w:r>
        <w:t>(Drgoňa,</w:t>
      </w:r>
      <w:r w:rsidR="0003281D">
        <w:t xml:space="preserve"> </w:t>
      </w:r>
      <w:r>
        <w:t>2005).</w:t>
      </w:r>
    </w:p>
    <w:p w:rsidR="00A13168" w:rsidRPr="00B164D4" w:rsidRDefault="00A13168" w:rsidP="00A13168">
      <w:pPr>
        <w:ind w:firstLine="0"/>
        <w:rPr>
          <w:color w:val="FF0000"/>
        </w:rPr>
      </w:pPr>
    </w:p>
    <w:p w:rsidR="00164636" w:rsidRPr="00F44603" w:rsidRDefault="00164636" w:rsidP="00D62A3B">
      <w:pPr>
        <w:pStyle w:val="Odsekzoznamu"/>
        <w:numPr>
          <w:ilvl w:val="0"/>
          <w:numId w:val="6"/>
        </w:numPr>
        <w:rPr>
          <w:i/>
        </w:rPr>
      </w:pPr>
      <w:r w:rsidRPr="00F44603">
        <w:rPr>
          <w:i/>
        </w:rPr>
        <w:t>Candida parapsilosis</w:t>
      </w:r>
    </w:p>
    <w:p w:rsidR="00D44326" w:rsidRDefault="004D28B8" w:rsidP="00302146">
      <w:pPr>
        <w:ind w:firstLine="851"/>
      </w:pPr>
      <w:r>
        <w:t xml:space="preserve">V minulosti len zriedkavo vyvolávala mykotické infekcie, ale súčasne publikované štúdie poukazujú na jej </w:t>
      </w:r>
      <w:r w:rsidR="00F40415">
        <w:t>nárast hlavne u detských pacientov</w:t>
      </w:r>
      <w:r>
        <w:t xml:space="preserve">. </w:t>
      </w:r>
      <w:r w:rsidR="00D44326">
        <w:t>Je bežným kolonizátorom nechtov, vonkajšieho zvukovodu a povrchov kože</w:t>
      </w:r>
      <w:r w:rsidR="00833D80">
        <w:t xml:space="preserve"> (Bertini et al., 2013 )</w:t>
      </w:r>
      <w:r w:rsidR="00D44326">
        <w:t>. Môže spôsobovať infekcie močových ciest, rán, tkanív, vulvovaginitídy, infekcie u novorodencov, onychomykózy a iné systémové ochorenia (Lisalová, 2014).</w:t>
      </w:r>
      <w:r w:rsidR="00F40415">
        <w:t xml:space="preserve"> </w:t>
      </w:r>
      <w:r w:rsidR="00F40415">
        <w:rPr>
          <w:i/>
        </w:rPr>
        <w:t xml:space="preserve">Candida parapsilosis </w:t>
      </w:r>
      <w:r w:rsidR="00F40415">
        <w:t xml:space="preserve"> produkuje veľké množstvo mukózy a to jej zabezpečuje lepšiu adherenciu na cudzie telesá. </w:t>
      </w:r>
      <w:r w:rsidR="00D44326">
        <w:t xml:space="preserve"> Kolonizuje umelé povrchy akými sú katétre</w:t>
      </w:r>
      <w:r w:rsidR="00F40415">
        <w:t xml:space="preserve">, kanyly, </w:t>
      </w:r>
      <w:r w:rsidR="00D44326">
        <w:t> protetické materiály a vytvára na nich biofilm. Aj z tohto dôvodu sa zvyšuje počet invazívnych infekcií u pacientov s centrálnym venóznym katétrom a s umelými implantátmi.</w:t>
      </w:r>
      <w:r w:rsidR="00F40415">
        <w:t xml:space="preserve"> </w:t>
      </w:r>
      <w:r w:rsidR="00D44326">
        <w:t>Len zriedka vyvoláva sepsu, meningitídy, peritonitídy a</w:t>
      </w:r>
      <w:r w:rsidR="00AF6DD2">
        <w:t> </w:t>
      </w:r>
      <w:r w:rsidR="00D44326">
        <w:t>endokarditídy</w:t>
      </w:r>
      <w:r w:rsidR="00AF6DD2">
        <w:t xml:space="preserve"> (Silva et al., 2012)</w:t>
      </w:r>
      <w:r w:rsidR="00D44326">
        <w:t xml:space="preserve">. </w:t>
      </w:r>
    </w:p>
    <w:p w:rsidR="009778D7" w:rsidRDefault="009778D7" w:rsidP="00092B15">
      <w:pPr>
        <w:ind w:firstLine="0"/>
        <w:rPr>
          <w:b/>
        </w:rPr>
      </w:pPr>
    </w:p>
    <w:p w:rsidR="00D44326" w:rsidRPr="00D44326" w:rsidRDefault="00D44326" w:rsidP="00092B15">
      <w:pPr>
        <w:ind w:firstLine="0"/>
        <w:rPr>
          <w:b/>
        </w:rPr>
      </w:pPr>
      <w:r w:rsidRPr="00D44326">
        <w:rPr>
          <w:b/>
        </w:rPr>
        <w:t>Liečba</w:t>
      </w:r>
    </w:p>
    <w:p w:rsidR="00D44326" w:rsidRDefault="0039750C" w:rsidP="00092B15">
      <w:pPr>
        <w:ind w:firstLine="0"/>
      </w:pPr>
      <w:r>
        <w:t xml:space="preserve">V posledných rokoch sa objavuje rezistencia na amfotericín B. Väčšina kmeňov je dobre citlivá na flukonazol. Nevyhnutnosťou úspešnej liečby je odstránenie katétrov, kanýl a iných </w:t>
      </w:r>
      <w:r w:rsidR="00B164D4">
        <w:t>cudzích telies</w:t>
      </w:r>
      <w:r>
        <w:t xml:space="preserve"> </w:t>
      </w:r>
      <w:r w:rsidR="00ED785E">
        <w:t>(Drgoňa,</w:t>
      </w:r>
      <w:r w:rsidR="00697E41">
        <w:t xml:space="preserve"> </w:t>
      </w:r>
      <w:r w:rsidR="00ED785E">
        <w:t>2008)</w:t>
      </w:r>
      <w:r w:rsidR="00B164D4">
        <w:t>.</w:t>
      </w:r>
    </w:p>
    <w:p w:rsidR="00B164D4" w:rsidRPr="00D44326" w:rsidRDefault="00B164D4" w:rsidP="00092B15">
      <w:pPr>
        <w:ind w:firstLine="0"/>
      </w:pPr>
    </w:p>
    <w:p w:rsidR="00164636" w:rsidRPr="00F44603" w:rsidRDefault="00164636" w:rsidP="00D62A3B">
      <w:pPr>
        <w:pStyle w:val="Odsekzoznamu"/>
        <w:numPr>
          <w:ilvl w:val="0"/>
          <w:numId w:val="6"/>
        </w:numPr>
        <w:rPr>
          <w:i/>
        </w:rPr>
      </w:pPr>
      <w:r w:rsidRPr="00F44603">
        <w:rPr>
          <w:i/>
        </w:rPr>
        <w:t>Candida krusei</w:t>
      </w:r>
    </w:p>
    <w:p w:rsidR="001A4C21" w:rsidRDefault="001A4C21" w:rsidP="00302146">
      <w:pPr>
        <w:ind w:firstLine="851"/>
      </w:pPr>
      <w:r>
        <w:t xml:space="preserve">Je častým pôvodcom kvasinkových infekcií u hematoonkologických pacientov, u pacientov po transplantáciách a fatálnych systémových kandidóz u pacientov so zníženou vrodenou imunitou. Taktiež </w:t>
      </w:r>
      <w:r w:rsidR="004A402A">
        <w:t>zapríčiňuje ochorenia močového</w:t>
      </w:r>
      <w:r>
        <w:t xml:space="preserve"> </w:t>
      </w:r>
      <w:r w:rsidR="004A402A">
        <w:t>traktu</w:t>
      </w:r>
      <w:r>
        <w:t>,</w:t>
      </w:r>
      <w:r w:rsidR="004A402A">
        <w:t xml:space="preserve"> peritonitídy, vaginitídy</w:t>
      </w:r>
      <w:r>
        <w:t xml:space="preserve"> a kožné infekcie</w:t>
      </w:r>
      <w:r w:rsidR="000E2AAC">
        <w:t xml:space="preserve"> (Antinori et al. ,2016)</w:t>
      </w:r>
      <w:r>
        <w:t xml:space="preserve">. </w:t>
      </w:r>
    </w:p>
    <w:p w:rsidR="004A402A" w:rsidRDefault="004A402A" w:rsidP="00092B15">
      <w:pPr>
        <w:ind w:firstLine="0"/>
      </w:pPr>
    </w:p>
    <w:p w:rsidR="009630BF" w:rsidRDefault="009630BF" w:rsidP="00092B15">
      <w:pPr>
        <w:ind w:firstLine="0"/>
      </w:pPr>
    </w:p>
    <w:p w:rsidR="004A402A" w:rsidRDefault="004A402A" w:rsidP="00092B15">
      <w:pPr>
        <w:ind w:firstLine="0"/>
        <w:rPr>
          <w:b/>
        </w:rPr>
      </w:pPr>
      <w:r>
        <w:rPr>
          <w:b/>
        </w:rPr>
        <w:lastRenderedPageBreak/>
        <w:t>Liečba</w:t>
      </w:r>
    </w:p>
    <w:p w:rsidR="00D421D3" w:rsidRDefault="004A402A" w:rsidP="00092B15">
      <w:pPr>
        <w:ind w:firstLine="0"/>
      </w:pPr>
      <w:r>
        <w:rPr>
          <w:i/>
        </w:rPr>
        <w:t xml:space="preserve">Candida krusei </w:t>
      </w:r>
      <w:r>
        <w:t xml:space="preserve">je primárne rezistentná na flukonazol. Znepokojujúcim problémom je narastajúca rezistencia na amfotericín B.  </w:t>
      </w:r>
      <w:r w:rsidRPr="004A402A">
        <w:rPr>
          <w:i/>
        </w:rPr>
        <w:t>C. krusei</w:t>
      </w:r>
      <w:r>
        <w:t xml:space="preserve"> je patogenická a multi-rezistentná kvasinka. Účinnou voľbou liečby sú ketokonazol a</w:t>
      </w:r>
      <w:r w:rsidR="0003281D">
        <w:t> </w:t>
      </w:r>
      <w:r>
        <w:t>itrakonazol</w:t>
      </w:r>
      <w:r w:rsidR="0003281D">
        <w:t xml:space="preserve"> </w:t>
      </w:r>
      <w:r>
        <w:t>(Krčméry,</w:t>
      </w:r>
      <w:r w:rsidR="00697E41">
        <w:t xml:space="preserve"> </w:t>
      </w:r>
      <w:r>
        <w:t xml:space="preserve">2000). </w:t>
      </w:r>
    </w:p>
    <w:p w:rsidR="009630BF" w:rsidRPr="009778D7" w:rsidRDefault="009630BF" w:rsidP="00092B15">
      <w:pPr>
        <w:ind w:firstLine="0"/>
      </w:pPr>
    </w:p>
    <w:p w:rsidR="00164636" w:rsidRPr="00F44603" w:rsidRDefault="00164636" w:rsidP="00D62A3B">
      <w:pPr>
        <w:pStyle w:val="Odsekzoznamu"/>
        <w:numPr>
          <w:ilvl w:val="0"/>
          <w:numId w:val="6"/>
        </w:numPr>
        <w:rPr>
          <w:i/>
        </w:rPr>
      </w:pPr>
      <w:r w:rsidRPr="00F44603">
        <w:rPr>
          <w:i/>
        </w:rPr>
        <w:t>Candida lusitaniae</w:t>
      </w:r>
    </w:p>
    <w:p w:rsidR="003D4867" w:rsidRDefault="00842F61" w:rsidP="00302146">
      <w:pPr>
        <w:ind w:firstLine="851"/>
      </w:pPr>
      <w:r>
        <w:t>V súčasnosti sa dostáva do popredia, pretože čoraz častejšie spôsobuje infekcie ústnej dutiny, močového traktu, u pacientov po cytotoxickej chemoterapii</w:t>
      </w:r>
      <w:r w:rsidR="00C051CF">
        <w:t>, onychomykózy</w:t>
      </w:r>
      <w:r>
        <w:t>. Môže sa vyskytnúť u pacientov liečených širokospektrálnymi antibiotikami a u pacientov po veľkých chirurgických zákrokoch.</w:t>
      </w:r>
      <w:r w:rsidR="00C051CF">
        <w:t xml:space="preserve"> Najviac sú ohrození pacienti s transplantáciou kostnej drene.</w:t>
      </w:r>
      <w:r>
        <w:t xml:space="preserve"> Často končia sýstémové mykózy spôsobené </w:t>
      </w:r>
      <w:r w:rsidRPr="00842F61">
        <w:rPr>
          <w:i/>
        </w:rPr>
        <w:t>C.lusitaniae</w:t>
      </w:r>
      <w:r>
        <w:t xml:space="preserve"> fatálne</w:t>
      </w:r>
      <w:r w:rsidR="00944B56">
        <w:t xml:space="preserve"> (Atkinson et al., 2008)</w:t>
      </w:r>
      <w:r>
        <w:t>.</w:t>
      </w:r>
      <w:r w:rsidR="00C051CF">
        <w:t xml:space="preserve"> </w:t>
      </w:r>
    </w:p>
    <w:p w:rsidR="00C051CF" w:rsidRPr="003D4867" w:rsidRDefault="00C051CF" w:rsidP="00092B15">
      <w:pPr>
        <w:ind w:firstLine="0"/>
      </w:pPr>
    </w:p>
    <w:p w:rsidR="003D4867" w:rsidRDefault="003D4867" w:rsidP="00092B15">
      <w:pPr>
        <w:ind w:firstLine="0"/>
        <w:rPr>
          <w:b/>
        </w:rPr>
      </w:pPr>
      <w:r>
        <w:rPr>
          <w:b/>
        </w:rPr>
        <w:t>Liečba</w:t>
      </w:r>
    </w:p>
    <w:p w:rsidR="00F44603" w:rsidRDefault="00710AF7" w:rsidP="00092B15">
      <w:pPr>
        <w:ind w:firstLine="0"/>
      </w:pPr>
      <w:r w:rsidRPr="00710AF7">
        <w:t>V</w:t>
      </w:r>
      <w:r>
        <w:t> </w:t>
      </w:r>
      <w:r w:rsidRPr="00710AF7">
        <w:t>súčasnosti</w:t>
      </w:r>
      <w:r>
        <w:t xml:space="preserve"> dochádza čoraz častejšie k rozvoju rezistencie na amfotericín B. Ak sa netestuje citlivosť na antimykotiká, prvou voľbou liečby kandidózy zapríčinenou </w:t>
      </w:r>
      <w:r w:rsidRPr="00710AF7">
        <w:rPr>
          <w:i/>
        </w:rPr>
        <w:t>C.lusitaniae</w:t>
      </w:r>
      <w:r>
        <w:t xml:space="preserve"> je flukonazol, ďalej vorikonazol alebo kaspofungín. </w:t>
      </w:r>
    </w:p>
    <w:p w:rsidR="00F44603" w:rsidRPr="00710AF7" w:rsidRDefault="00F44603" w:rsidP="00092B15">
      <w:pPr>
        <w:ind w:firstLine="0"/>
      </w:pPr>
    </w:p>
    <w:p w:rsidR="00164636" w:rsidRPr="00F44603" w:rsidRDefault="00164636" w:rsidP="00D62A3B">
      <w:pPr>
        <w:pStyle w:val="Odsekzoznamu"/>
        <w:numPr>
          <w:ilvl w:val="0"/>
          <w:numId w:val="6"/>
        </w:numPr>
        <w:rPr>
          <w:i/>
        </w:rPr>
      </w:pPr>
      <w:r w:rsidRPr="00F44603">
        <w:rPr>
          <w:i/>
        </w:rPr>
        <w:t>Candida kefyr</w:t>
      </w:r>
    </w:p>
    <w:p w:rsidR="00175640" w:rsidRPr="00175640" w:rsidRDefault="003916D7" w:rsidP="00302146">
      <w:pPr>
        <w:ind w:firstLine="851"/>
      </w:pPr>
      <w:r>
        <w:t xml:space="preserve">Tvorí bežnú súčasť mikroflóry a v malých množstvách nespôsobuje žiadne ochorenie. </w:t>
      </w:r>
      <w:r w:rsidR="00175640" w:rsidRPr="00175640">
        <w:t xml:space="preserve">Je pôvodca povrchových, pľúcnych infekcií </w:t>
      </w:r>
      <w:r w:rsidR="00175640">
        <w:t>a infekcií u pacientov s leukémiou. Spôsobuje smrteľnú sepsu, meningitídy, ochorenia očí a</w:t>
      </w:r>
      <w:r w:rsidR="00AF7263">
        <w:t> </w:t>
      </w:r>
      <w:r w:rsidR="00175640">
        <w:t>kolpitídy</w:t>
      </w:r>
      <w:r w:rsidR="00AF7263">
        <w:t xml:space="preserve"> (Corpus et al., 2004)</w:t>
      </w:r>
      <w:r w:rsidR="00175640">
        <w:t>.</w:t>
      </w:r>
      <w:r w:rsidR="00761E16">
        <w:t xml:space="preserve"> </w:t>
      </w:r>
    </w:p>
    <w:p w:rsidR="00A13168" w:rsidRDefault="00A13168" w:rsidP="00092B15">
      <w:pPr>
        <w:ind w:firstLine="0"/>
        <w:rPr>
          <w:b/>
        </w:rPr>
      </w:pPr>
    </w:p>
    <w:p w:rsidR="00175640" w:rsidRDefault="00175640" w:rsidP="00092B15">
      <w:pPr>
        <w:ind w:firstLine="0"/>
        <w:rPr>
          <w:b/>
        </w:rPr>
      </w:pPr>
      <w:r>
        <w:rPr>
          <w:b/>
        </w:rPr>
        <w:t>Liečba</w:t>
      </w:r>
    </w:p>
    <w:p w:rsidR="00F6300A" w:rsidRPr="00F6300A" w:rsidRDefault="00F6300A" w:rsidP="00092B15">
      <w:pPr>
        <w:ind w:firstLine="0"/>
      </w:pPr>
      <w:r>
        <w:rPr>
          <w:i/>
        </w:rPr>
        <w:t xml:space="preserve">Candida kefyr </w:t>
      </w:r>
      <w:r>
        <w:t>patrí medzi univerzálne citlivé druhy kvasiniek. V iniciálnej terapii infekcií sa používajú antimykotiká flukonazol a vorikonazol.</w:t>
      </w:r>
    </w:p>
    <w:p w:rsidR="00F6300A" w:rsidRDefault="00F6300A" w:rsidP="00092B15">
      <w:pPr>
        <w:ind w:firstLine="0"/>
      </w:pPr>
    </w:p>
    <w:p w:rsidR="00164636" w:rsidRPr="00F44603" w:rsidRDefault="00164636" w:rsidP="00D62A3B">
      <w:pPr>
        <w:pStyle w:val="Odsekzoznamu"/>
        <w:numPr>
          <w:ilvl w:val="0"/>
          <w:numId w:val="6"/>
        </w:numPr>
        <w:rPr>
          <w:i/>
        </w:rPr>
      </w:pPr>
      <w:r w:rsidRPr="00F44603">
        <w:rPr>
          <w:i/>
        </w:rPr>
        <w:t>Candida quilliermondii</w:t>
      </w:r>
    </w:p>
    <w:p w:rsidR="003D4867" w:rsidRPr="009630BF" w:rsidRDefault="00761E16" w:rsidP="009630BF">
      <w:pPr>
        <w:ind w:firstLine="851"/>
        <w:rPr>
          <w:rStyle w:val="Siln"/>
          <w:b w:val="0"/>
          <w:bCs w:val="0"/>
          <w:sz w:val="24"/>
        </w:rPr>
      </w:pPr>
      <w:r>
        <w:t xml:space="preserve">V minulosti bola táto kvasinka považovaná za živočíšny saprofyt, </w:t>
      </w:r>
      <w:r w:rsidR="00ED4E8F">
        <w:t>ale situácia sa odvtedy zmenila a čoraz častejšie sa vyskytuje u človeka.</w:t>
      </w:r>
      <w:r>
        <w:t xml:space="preserve"> </w:t>
      </w:r>
      <w:r w:rsidR="00ED4E8F">
        <w:t>Spôsobuje systémové a kožné ochorenia, sepsu, ohrození sú pacienti s onkologickým ochorení, po chirurgických výkonoch a hospitalizovaní na jednotke intenzívnej starostlivosti (Krčméry,</w:t>
      </w:r>
      <w:r w:rsidR="00A91A61">
        <w:t xml:space="preserve"> </w:t>
      </w:r>
      <w:r w:rsidR="00ED4E8F">
        <w:t>2000</w:t>
      </w:r>
      <w:r w:rsidR="00AE5B55">
        <w:t>; Hirayama, 2018</w:t>
      </w:r>
      <w:r w:rsidR="00ED4E8F">
        <w:t xml:space="preserve">). </w:t>
      </w:r>
    </w:p>
    <w:p w:rsidR="00A12EA4" w:rsidRDefault="003D4867" w:rsidP="00A12EA4">
      <w:pPr>
        <w:ind w:firstLine="0"/>
        <w:rPr>
          <w:rStyle w:val="Siln"/>
          <w:color w:val="000000" w:themeColor="text1"/>
          <w:sz w:val="24"/>
        </w:rPr>
      </w:pPr>
      <w:r>
        <w:rPr>
          <w:rStyle w:val="Siln"/>
          <w:color w:val="000000" w:themeColor="text1"/>
          <w:sz w:val="24"/>
        </w:rPr>
        <w:lastRenderedPageBreak/>
        <w:t>Liečba</w:t>
      </w:r>
    </w:p>
    <w:p w:rsidR="003D4867" w:rsidRPr="00ED4E8F" w:rsidRDefault="00ED4E8F" w:rsidP="00A12EA4">
      <w:pPr>
        <w:ind w:firstLine="0"/>
        <w:rPr>
          <w:rStyle w:val="Siln"/>
          <w:b w:val="0"/>
          <w:color w:val="000000" w:themeColor="text1"/>
          <w:sz w:val="24"/>
        </w:rPr>
      </w:pPr>
      <w:r w:rsidRPr="00ED4E8F">
        <w:rPr>
          <w:rStyle w:val="Siln"/>
          <w:b w:val="0"/>
          <w:color w:val="000000" w:themeColor="text1"/>
          <w:sz w:val="24"/>
        </w:rPr>
        <w:t>Doposiaľ bola zaznamenaná najúčinnejšia liečba flukonazolom</w:t>
      </w:r>
      <w:r>
        <w:rPr>
          <w:rStyle w:val="Siln"/>
          <w:b w:val="0"/>
          <w:color w:val="000000" w:themeColor="text1"/>
          <w:sz w:val="24"/>
        </w:rPr>
        <w:t xml:space="preserve"> ako amfotericínom B, pretože môže dôjsť k vývoju sekundárnej rezistencie už počas liečby. Flukonazol by sa mal používať v prvotnej liečbe, ak nie sú prístupné výsledky testovania citlivosti. Zatiaľ je dostupných len veľmi málo údajov o antimykotickej citlivosti (Krčméry,2000).</w:t>
      </w:r>
    </w:p>
    <w:p w:rsidR="0027068E" w:rsidRPr="003D4867" w:rsidRDefault="0027068E" w:rsidP="00A12EA4">
      <w:pPr>
        <w:ind w:firstLine="0"/>
        <w:rPr>
          <w:rStyle w:val="Siln"/>
          <w:color w:val="000000" w:themeColor="text1"/>
          <w:sz w:val="24"/>
        </w:rPr>
      </w:pPr>
    </w:p>
    <w:p w:rsidR="001B10B8" w:rsidRDefault="0027068E" w:rsidP="0027068E">
      <w:pPr>
        <w:ind w:left="851" w:hanging="851"/>
        <w:rPr>
          <w:rStyle w:val="Siln"/>
        </w:rPr>
      </w:pPr>
      <w:r>
        <w:rPr>
          <w:rStyle w:val="Siln"/>
        </w:rPr>
        <w:t>1.5</w:t>
      </w:r>
      <w:r w:rsidR="00047FA1">
        <w:rPr>
          <w:rStyle w:val="Siln"/>
        </w:rPr>
        <w:t xml:space="preserve">  </w:t>
      </w:r>
      <w:r>
        <w:rPr>
          <w:rStyle w:val="Siln"/>
        </w:rPr>
        <w:tab/>
      </w:r>
      <w:r w:rsidR="00216F54" w:rsidRPr="000E1926">
        <w:rPr>
          <w:rStyle w:val="Siln"/>
        </w:rPr>
        <w:t>Klinický význam</w:t>
      </w:r>
    </w:p>
    <w:p w:rsidR="000E1926" w:rsidRDefault="000E1926" w:rsidP="00575886">
      <w:pPr>
        <w:ind w:firstLine="851"/>
        <w:rPr>
          <w:rStyle w:val="Siln"/>
          <w:b w:val="0"/>
          <w:sz w:val="24"/>
        </w:rPr>
      </w:pPr>
      <w:r w:rsidRPr="000E1926">
        <w:rPr>
          <w:rStyle w:val="Siln"/>
          <w:b w:val="0"/>
          <w:sz w:val="24"/>
        </w:rPr>
        <w:t xml:space="preserve">Kvasinky </w:t>
      </w:r>
      <w:r>
        <w:rPr>
          <w:rStyle w:val="Siln"/>
          <w:b w:val="0"/>
          <w:sz w:val="24"/>
        </w:rPr>
        <w:t>sú súčasťou bežnej mikroflóry u človeka.</w:t>
      </w:r>
      <w:r w:rsidR="003B7094">
        <w:rPr>
          <w:rStyle w:val="Siln"/>
          <w:b w:val="0"/>
          <w:sz w:val="24"/>
        </w:rPr>
        <w:t xml:space="preserve"> Patria k oportúnnym patogénom.</w:t>
      </w:r>
      <w:r>
        <w:rPr>
          <w:rStyle w:val="Siln"/>
          <w:b w:val="0"/>
          <w:sz w:val="24"/>
        </w:rPr>
        <w:t xml:space="preserve"> </w:t>
      </w:r>
      <w:r w:rsidR="00885256">
        <w:rPr>
          <w:rStyle w:val="Siln"/>
          <w:b w:val="0"/>
          <w:sz w:val="24"/>
        </w:rPr>
        <w:t xml:space="preserve">Klinicky predstavujú relatívne nezávažné slizničné a kožné </w:t>
      </w:r>
      <w:r w:rsidR="003B7094">
        <w:rPr>
          <w:rStyle w:val="Siln"/>
          <w:b w:val="0"/>
          <w:sz w:val="24"/>
        </w:rPr>
        <w:t>formy. Ich patogenita závisí na celkovom stave jedinca.</w:t>
      </w:r>
      <w:r w:rsidR="00885256">
        <w:rPr>
          <w:rStyle w:val="Siln"/>
          <w:b w:val="0"/>
          <w:sz w:val="24"/>
        </w:rPr>
        <w:t xml:space="preserve"> </w:t>
      </w:r>
      <w:r w:rsidR="003B7094">
        <w:rPr>
          <w:rStyle w:val="Siln"/>
          <w:b w:val="0"/>
          <w:sz w:val="24"/>
        </w:rPr>
        <w:t xml:space="preserve">Medzi </w:t>
      </w:r>
      <w:r w:rsidR="00885256">
        <w:rPr>
          <w:rStyle w:val="Siln"/>
          <w:b w:val="0"/>
          <w:sz w:val="24"/>
        </w:rPr>
        <w:t xml:space="preserve">život ohrozujúce </w:t>
      </w:r>
      <w:r w:rsidR="003B7094">
        <w:rPr>
          <w:rStyle w:val="Siln"/>
          <w:b w:val="0"/>
          <w:sz w:val="24"/>
        </w:rPr>
        <w:t>patria systé</w:t>
      </w:r>
      <w:r w:rsidR="00885256">
        <w:rPr>
          <w:rStyle w:val="Siln"/>
          <w:b w:val="0"/>
          <w:sz w:val="24"/>
        </w:rPr>
        <w:t xml:space="preserve">mové kandidózy, s ktorými sa môžeme stretnúť najmä v nemocničnom prostredí u imunologicky </w:t>
      </w:r>
      <w:r w:rsidR="003B7094">
        <w:rPr>
          <w:rStyle w:val="Siln"/>
          <w:b w:val="0"/>
          <w:sz w:val="24"/>
        </w:rPr>
        <w:t>oslabených pacientov</w:t>
      </w:r>
      <w:r>
        <w:rPr>
          <w:rStyle w:val="Siln"/>
          <w:b w:val="0"/>
          <w:sz w:val="24"/>
        </w:rPr>
        <w:t>.</w:t>
      </w:r>
      <w:r w:rsidR="003B7094">
        <w:rPr>
          <w:rStyle w:val="Siln"/>
          <w:b w:val="0"/>
          <w:sz w:val="24"/>
        </w:rPr>
        <w:t xml:space="preserve"> Vzhľadom k narastajúcej incidencii kvasinkových infekcií za posledné desaťročia, je veľmi dôležitá ich včasná diagnostika. Pribúda počet pacientov s predispozičnými a rizikovými faktormi, </w:t>
      </w:r>
      <w:r w:rsidR="008B6DA7">
        <w:rPr>
          <w:rStyle w:val="Siln"/>
          <w:b w:val="0"/>
          <w:sz w:val="24"/>
        </w:rPr>
        <w:t xml:space="preserve">ktorí sú náchylnejší voči kvasinkovým infekciám. V súčasnosti môžeme pozorovať významný nárast infekcií zapríčinených druhom </w:t>
      </w:r>
      <w:r w:rsidR="008B6DA7">
        <w:rPr>
          <w:rStyle w:val="Siln"/>
          <w:b w:val="0"/>
          <w:i/>
          <w:sz w:val="24"/>
        </w:rPr>
        <w:t xml:space="preserve">Candida </w:t>
      </w:r>
      <w:r w:rsidR="008B6DA7">
        <w:rPr>
          <w:rStyle w:val="Siln"/>
          <w:b w:val="0"/>
          <w:sz w:val="24"/>
        </w:rPr>
        <w:t xml:space="preserve"> </w:t>
      </w:r>
      <w:r w:rsidR="008B6DA7">
        <w:rPr>
          <w:rStyle w:val="Siln"/>
          <w:b w:val="0"/>
          <w:i/>
          <w:sz w:val="24"/>
        </w:rPr>
        <w:t>non-albicans</w:t>
      </w:r>
      <w:r w:rsidR="008B6DA7">
        <w:rPr>
          <w:rStyle w:val="Siln"/>
          <w:b w:val="0"/>
          <w:sz w:val="24"/>
        </w:rPr>
        <w:t xml:space="preserve">. </w:t>
      </w:r>
      <w:r>
        <w:rPr>
          <w:rStyle w:val="Siln"/>
          <w:b w:val="0"/>
          <w:sz w:val="24"/>
        </w:rPr>
        <w:t xml:space="preserve">Rod </w:t>
      </w:r>
      <w:r>
        <w:rPr>
          <w:rStyle w:val="Siln"/>
          <w:b w:val="0"/>
          <w:i/>
          <w:sz w:val="24"/>
        </w:rPr>
        <w:t xml:space="preserve">Candida </w:t>
      </w:r>
      <w:r>
        <w:rPr>
          <w:rStyle w:val="Siln"/>
          <w:b w:val="0"/>
          <w:sz w:val="24"/>
        </w:rPr>
        <w:t xml:space="preserve"> spôsobuje ochorenie, ktoré sa nazýva kandidóza.</w:t>
      </w:r>
    </w:p>
    <w:p w:rsidR="00635AA7" w:rsidRDefault="00635AA7" w:rsidP="009778D7">
      <w:pPr>
        <w:ind w:firstLine="0"/>
        <w:rPr>
          <w:rStyle w:val="Siln"/>
        </w:rPr>
      </w:pPr>
    </w:p>
    <w:p w:rsidR="000E1926" w:rsidRPr="001B10B8" w:rsidRDefault="0027068E" w:rsidP="0027068E">
      <w:pPr>
        <w:ind w:left="851" w:hanging="851"/>
        <w:rPr>
          <w:rStyle w:val="Siln"/>
        </w:rPr>
      </w:pPr>
      <w:r>
        <w:rPr>
          <w:rStyle w:val="Siln"/>
        </w:rPr>
        <w:t>1.5.</w:t>
      </w:r>
      <w:r w:rsidR="000E1926" w:rsidRPr="001B10B8">
        <w:rPr>
          <w:rStyle w:val="Siln"/>
        </w:rPr>
        <w:t>1</w:t>
      </w:r>
      <w:r>
        <w:rPr>
          <w:rStyle w:val="Siln"/>
        </w:rPr>
        <w:tab/>
      </w:r>
      <w:r w:rsidR="000E1926" w:rsidRPr="001B10B8">
        <w:rPr>
          <w:rStyle w:val="Siln"/>
        </w:rPr>
        <w:t>Kandidóza</w:t>
      </w:r>
    </w:p>
    <w:p w:rsidR="000E1926" w:rsidRDefault="001B10B8" w:rsidP="00575886">
      <w:pPr>
        <w:ind w:firstLine="851"/>
        <w:rPr>
          <w:rStyle w:val="Siln"/>
          <w:b w:val="0"/>
          <w:sz w:val="24"/>
        </w:rPr>
      </w:pPr>
      <w:r w:rsidRPr="001B10B8">
        <w:rPr>
          <w:rStyle w:val="Siln"/>
          <w:b w:val="0"/>
          <w:sz w:val="24"/>
        </w:rPr>
        <w:t xml:space="preserve">Kandidóza je </w:t>
      </w:r>
      <w:r>
        <w:rPr>
          <w:rStyle w:val="Siln"/>
          <w:b w:val="0"/>
          <w:sz w:val="24"/>
        </w:rPr>
        <w:t xml:space="preserve">subakútne alebo chronické ochorenie lokalizované na koži, nechtoch, slizniciach alebo v urogenitálnom systéme.  Je to mykotická infekcia vyvolaná kvasinkami rodu </w:t>
      </w:r>
      <w:r>
        <w:rPr>
          <w:rStyle w:val="Siln"/>
          <w:b w:val="0"/>
          <w:i/>
          <w:sz w:val="24"/>
        </w:rPr>
        <w:t xml:space="preserve">Candida. </w:t>
      </w:r>
      <w:r>
        <w:rPr>
          <w:rStyle w:val="Siln"/>
          <w:b w:val="0"/>
          <w:sz w:val="24"/>
        </w:rPr>
        <w:t>Vyskytuje sa v každom veku a u oboch pohlaví. Môže sa vyskytnúť ako  primárna infekcia u pacientov zdravých alebo infikovaných vysoko v</w:t>
      </w:r>
      <w:r w:rsidR="00533FFA">
        <w:rPr>
          <w:rStyle w:val="Siln"/>
          <w:b w:val="0"/>
          <w:sz w:val="24"/>
        </w:rPr>
        <w:t>i</w:t>
      </w:r>
      <w:r>
        <w:rPr>
          <w:rStyle w:val="Siln"/>
          <w:b w:val="0"/>
          <w:sz w:val="24"/>
        </w:rPr>
        <w:t xml:space="preserve">rulentnými kmeňmi.  Častejšie sa však vyskytuje ako sekundárna infekcia u ľudí s iným základným ochorením napr. anémia, agranulocytóza, dehydratácia, </w:t>
      </w:r>
      <w:r w:rsidR="0043341F">
        <w:rPr>
          <w:rStyle w:val="Siln"/>
          <w:b w:val="0"/>
          <w:sz w:val="24"/>
        </w:rPr>
        <w:t xml:space="preserve">malígne ochorenie, neuropénia, </w:t>
      </w:r>
      <w:r>
        <w:rPr>
          <w:rStyle w:val="Siln"/>
          <w:b w:val="0"/>
          <w:sz w:val="24"/>
        </w:rPr>
        <w:t xml:space="preserve">kachexia, acidóza, diabetes, avitaminóza, alkoholizmus a iné. </w:t>
      </w:r>
      <w:r w:rsidR="0043341F">
        <w:rPr>
          <w:rStyle w:val="Siln"/>
          <w:b w:val="0"/>
          <w:sz w:val="24"/>
        </w:rPr>
        <w:t xml:space="preserve">Príčinou vzniku sekundárnej infekcie môže byť aj liečebný a diagnostický zásah, ktorému je pacient vystavený. Patrí sem podávanie antibiotík,  kortikosteroidov, cytostatík a imunosupresívnych látok, ktoré znižujú obranyschopnosť organizmu. Kandidózy môžu byť exogénneho a endogénneho pôvodu. Pri exogénnej infekcii  je pôvodcom kvasinka, ktorá sa dostala do organizmu z vonkajšieho prostredia napr. pri ošetrovaní alebo diagnostických zákrokoch. Vyvolávateľom  endogénnej infekcie je vlastná kvasinka, ktorá </w:t>
      </w:r>
      <w:r w:rsidR="0043341F">
        <w:rPr>
          <w:rStyle w:val="Siln"/>
          <w:b w:val="0"/>
          <w:sz w:val="24"/>
        </w:rPr>
        <w:lastRenderedPageBreak/>
        <w:t>pôvodne saprofyticky koloni</w:t>
      </w:r>
      <w:r w:rsidR="00DE04C8">
        <w:rPr>
          <w:rStyle w:val="Siln"/>
          <w:b w:val="0"/>
          <w:sz w:val="24"/>
        </w:rPr>
        <w:t>zovala danú sliznicu organizmu (Lisalová, 2014</w:t>
      </w:r>
      <w:r w:rsidR="000B13B3">
        <w:rPr>
          <w:rStyle w:val="Siln"/>
          <w:b w:val="0"/>
          <w:sz w:val="24"/>
        </w:rPr>
        <w:t>; Seyoum</w:t>
      </w:r>
      <w:r w:rsidR="001D38E5">
        <w:rPr>
          <w:rStyle w:val="Siln"/>
          <w:b w:val="0"/>
          <w:sz w:val="24"/>
        </w:rPr>
        <w:t xml:space="preserve"> et al.</w:t>
      </w:r>
      <w:r w:rsidR="000B13B3">
        <w:rPr>
          <w:rStyle w:val="Siln"/>
          <w:b w:val="0"/>
          <w:sz w:val="24"/>
        </w:rPr>
        <w:t>, 2020</w:t>
      </w:r>
      <w:r w:rsidR="00DE04C8">
        <w:rPr>
          <w:rStyle w:val="Siln"/>
          <w:b w:val="0"/>
          <w:sz w:val="24"/>
        </w:rPr>
        <w:t>).</w:t>
      </w:r>
    </w:p>
    <w:p w:rsidR="000E1926" w:rsidRPr="009878D7" w:rsidRDefault="0043341F" w:rsidP="009878D7">
      <w:pPr>
        <w:ind w:firstLine="851"/>
        <w:rPr>
          <w:rStyle w:val="Siln"/>
          <w:b w:val="0"/>
          <w:sz w:val="24"/>
        </w:rPr>
      </w:pPr>
      <w:r>
        <w:rPr>
          <w:rStyle w:val="Siln"/>
          <w:b w:val="0"/>
          <w:sz w:val="24"/>
        </w:rPr>
        <w:t>Podľa rozsahu sa kandidózy delia na lokálne, mukotánne, orgánové a diseminované. Medzi mukotánne kandidózy patrí: orofaryng</w:t>
      </w:r>
      <w:r w:rsidR="004E55D0">
        <w:rPr>
          <w:rStyle w:val="Siln"/>
          <w:b w:val="0"/>
          <w:sz w:val="24"/>
        </w:rPr>
        <w:t>e</w:t>
      </w:r>
      <w:r>
        <w:rPr>
          <w:rStyle w:val="Siln"/>
          <w:b w:val="0"/>
          <w:sz w:val="24"/>
        </w:rPr>
        <w:t xml:space="preserve">álna, ezofagálna, </w:t>
      </w:r>
      <w:r w:rsidR="003801AE">
        <w:rPr>
          <w:rStyle w:val="Siln"/>
          <w:b w:val="0"/>
          <w:sz w:val="24"/>
        </w:rPr>
        <w:t>intertrigo, kandidóza žalúdka, chronická mukokutánna kandidóza, kandidová ot</w:t>
      </w:r>
      <w:r w:rsidR="00DE04C8">
        <w:rPr>
          <w:rStyle w:val="Siln"/>
          <w:b w:val="0"/>
          <w:sz w:val="24"/>
        </w:rPr>
        <w:t xml:space="preserve">itis externa, kandidóza žalúdka </w:t>
      </w:r>
      <w:r w:rsidR="003801AE">
        <w:rPr>
          <w:rStyle w:val="Siln"/>
          <w:b w:val="0"/>
          <w:sz w:val="24"/>
        </w:rPr>
        <w:t>a čreva, kandidová vulvov</w:t>
      </w:r>
      <w:r w:rsidR="00F03E7A" w:rsidRPr="0050532E">
        <w:rPr>
          <w:rStyle w:val="Siln"/>
          <w:b w:val="0"/>
          <w:sz w:val="24"/>
        </w:rPr>
        <w:t>a</w:t>
      </w:r>
      <w:r w:rsidR="003801AE">
        <w:rPr>
          <w:rStyle w:val="Siln"/>
          <w:b w:val="0"/>
          <w:sz w:val="24"/>
        </w:rPr>
        <w:t>ginitída</w:t>
      </w:r>
      <w:r w:rsidR="00352C4B">
        <w:rPr>
          <w:rStyle w:val="Siln"/>
          <w:b w:val="0"/>
          <w:sz w:val="24"/>
        </w:rPr>
        <w:t xml:space="preserve"> (</w:t>
      </w:r>
      <w:r w:rsidR="00352C4B">
        <w:t>Neppelenbroek</w:t>
      </w:r>
      <w:r w:rsidR="0003281D">
        <w:t xml:space="preserve"> et al.</w:t>
      </w:r>
      <w:r w:rsidR="00352C4B">
        <w:t>, 2014</w:t>
      </w:r>
      <w:r w:rsidR="000B3A06">
        <w:t>; Ruhnke, 2006</w:t>
      </w:r>
      <w:r w:rsidR="00352C4B">
        <w:t>)</w:t>
      </w:r>
      <w:r w:rsidR="003801AE">
        <w:rPr>
          <w:rStyle w:val="Siln"/>
          <w:b w:val="0"/>
          <w:sz w:val="24"/>
        </w:rPr>
        <w:t xml:space="preserve">. </w:t>
      </w:r>
    </w:p>
    <w:p w:rsidR="00C61DA6" w:rsidRDefault="00C61DA6" w:rsidP="00A0146A">
      <w:pPr>
        <w:rPr>
          <w:rStyle w:val="Siln"/>
        </w:rPr>
      </w:pPr>
    </w:p>
    <w:p w:rsidR="00A0146A" w:rsidRPr="00455DF0" w:rsidRDefault="009773C7" w:rsidP="009773C7">
      <w:pPr>
        <w:ind w:left="851" w:hanging="851"/>
        <w:rPr>
          <w:rStyle w:val="Siln"/>
        </w:rPr>
      </w:pPr>
      <w:r w:rsidRPr="00455DF0">
        <w:rPr>
          <w:rStyle w:val="Siln"/>
        </w:rPr>
        <w:t>1.5.2</w:t>
      </w:r>
      <w:r w:rsidRPr="00455DF0">
        <w:rPr>
          <w:rStyle w:val="Siln"/>
        </w:rPr>
        <w:tab/>
      </w:r>
      <w:r w:rsidR="00D31772" w:rsidRPr="00455DF0">
        <w:rPr>
          <w:rStyle w:val="Siln"/>
        </w:rPr>
        <w:t>Kandidóza</w:t>
      </w:r>
      <w:r w:rsidR="00A0146A" w:rsidRPr="00455DF0">
        <w:rPr>
          <w:rStyle w:val="Siln"/>
        </w:rPr>
        <w:t xml:space="preserve"> pohlavných orgánov</w:t>
      </w:r>
    </w:p>
    <w:p w:rsidR="009F1B70" w:rsidRDefault="009F1B70" w:rsidP="00575886">
      <w:pPr>
        <w:ind w:firstLine="851"/>
      </w:pPr>
      <w:r>
        <w:t xml:space="preserve">Vulvovaginálna kandidóza je infekcia urogenitálneho systému žien. V súčasnosti patrí k najrozšírenejším infekciám ženských pohlavných orgánov. V priebehu života aspoň raz postihne 75% žien, 40-50% dvakrát.  </w:t>
      </w:r>
      <w:r w:rsidR="002F104A">
        <w:t>Medzi klasické subjektívne prejavy vulvovaginitíd patrí výtok, svrbenie, pálenie vulvy a dyspareunie (Dostálová</w:t>
      </w:r>
      <w:r w:rsidR="00A91A61">
        <w:t xml:space="preserve"> a Gerychová</w:t>
      </w:r>
      <w:r w:rsidR="002F104A">
        <w:t>, 2011</w:t>
      </w:r>
      <w:r w:rsidR="00912393">
        <w:t>; Babic</w:t>
      </w:r>
      <w:r w:rsidR="00685369">
        <w:t xml:space="preserve"> a </w:t>
      </w:r>
      <w:r w:rsidR="0087283D">
        <w:t>Hukic</w:t>
      </w:r>
      <w:r w:rsidR="00912393">
        <w:t>, 2010</w:t>
      </w:r>
      <w:r w:rsidR="002F104A">
        <w:t>).</w:t>
      </w:r>
    </w:p>
    <w:p w:rsidR="00BD6920" w:rsidRDefault="00BD6920" w:rsidP="00A0146A">
      <w:r>
        <w:t>Podmienkou pre kolonizáciu pošvy je adherencia kandidy na epitel pošvy. Pri vyššej hladine pohlavných hormónov sa súčasne zvyšuje aj hladina glykogénu v pošve, ktorá podporuje rast a množenie kandíd. Hormóny urýchľujú aj tvorbu mycélií</w:t>
      </w:r>
      <w:r w:rsidR="00EE748D">
        <w:t xml:space="preserve"> (Kliment, 1998)</w:t>
      </w:r>
      <w:r>
        <w:t xml:space="preserve">.  </w:t>
      </w:r>
    </w:p>
    <w:p w:rsidR="00BD6920" w:rsidRDefault="00BD6920" w:rsidP="00575886">
      <w:pPr>
        <w:ind w:firstLine="851"/>
      </w:pPr>
      <w:r>
        <w:t xml:space="preserve">V priebehu tehotenstva je sliznica pošvy náchylnejšia </w:t>
      </w:r>
      <w:r w:rsidR="006D0FEC" w:rsidRPr="00A13168">
        <w:rPr>
          <w:color w:val="000000" w:themeColor="text1"/>
        </w:rPr>
        <w:t>na</w:t>
      </w:r>
      <w:r>
        <w:t xml:space="preserve"> kvasinkovú infekciu z dôvodu vyšších hladín pohlavných hormónov. Viaceré štúdie potvrdili zvýšený počet kvasinkových infekcií pri užívaní hormonálnej antikoncepcie najmä s vyšším obsahom estrogénov. Ďal</w:t>
      </w:r>
      <w:r w:rsidR="00F03E7A">
        <w:t>e</w:t>
      </w:r>
      <w:r>
        <w:t xml:space="preserve">j sa často vyskytuje u pacientiek s neliečeným ochorením </w:t>
      </w:r>
      <w:r w:rsidRPr="00F83FAA">
        <w:rPr>
          <w:i/>
        </w:rPr>
        <w:t>Diabetes</w:t>
      </w:r>
      <w:r>
        <w:t xml:space="preserve"> </w:t>
      </w:r>
      <w:r w:rsidRPr="00F83FAA">
        <w:rPr>
          <w:i/>
        </w:rPr>
        <w:t>mellitus</w:t>
      </w:r>
      <w:r>
        <w:t>, po liečbe širokospektrálnymi antibiotikami, ktoré eliminujú endogénnu mikroflóru pošvy</w:t>
      </w:r>
      <w:r w:rsidR="001457FB">
        <w:t>. K výskytu infekcie prispievajú nesprávne sexuálne</w:t>
      </w:r>
      <w:r>
        <w:t xml:space="preserve"> a </w:t>
      </w:r>
      <w:r w:rsidR="001457FB">
        <w:t>hygienické</w:t>
      </w:r>
      <w:r>
        <w:t xml:space="preserve"> </w:t>
      </w:r>
      <w:r w:rsidR="001457FB">
        <w:t>návyky</w:t>
      </w:r>
      <w:r>
        <w:t xml:space="preserve"> alebo </w:t>
      </w:r>
      <w:r w:rsidR="001457FB">
        <w:t>plávanie</w:t>
      </w:r>
      <w:r>
        <w:t xml:space="preserve"> v chlórovaných b</w:t>
      </w:r>
      <w:r w:rsidR="001457FB">
        <w:t>a</w:t>
      </w:r>
      <w:r w:rsidR="0050532E">
        <w:t>zénoch či horúce sedacie kúpele (Havránek, 2007).</w:t>
      </w:r>
      <w:r w:rsidR="002F104A">
        <w:t xml:space="preserve"> </w:t>
      </w:r>
    </w:p>
    <w:p w:rsidR="00002962" w:rsidRDefault="00002962" w:rsidP="00575886">
      <w:pPr>
        <w:ind w:firstLine="851"/>
      </w:pPr>
      <w:r>
        <w:t>Podľa priebehu ochorenia kandidózy môžeme rozdeliť na akútne kandidové infekcie pošvy, ktoré sa vyskytujú sporadicky a nebývajú spojené s vážnymi poruchami obranných mechanizmov. Druhou formou je recidivujúca mykóza pošvy, kde sa aj po úspešnej liečbe počet recidív opakuje viackrát do roka</w:t>
      </w:r>
      <w:r w:rsidR="00C654F5">
        <w:t xml:space="preserve"> (Gonçalves</w:t>
      </w:r>
      <w:r w:rsidR="00634064">
        <w:t xml:space="preserve"> et al.</w:t>
      </w:r>
      <w:r w:rsidR="00C654F5">
        <w:t>, 2016</w:t>
      </w:r>
      <w:r w:rsidR="003A5202">
        <w:t>; Pramanick</w:t>
      </w:r>
      <w:r w:rsidR="00736F54">
        <w:t xml:space="preserve"> et al.</w:t>
      </w:r>
      <w:r w:rsidR="003A5202">
        <w:t>, 2019</w:t>
      </w:r>
      <w:r w:rsidR="00C654F5">
        <w:t>)</w:t>
      </w:r>
      <w:r>
        <w:t xml:space="preserve">. Z imunologického hľadiska chronicky prebiehajúcu </w:t>
      </w:r>
      <w:r w:rsidR="00273698">
        <w:t>kvasinkovú infekcie delíme na:</w:t>
      </w:r>
    </w:p>
    <w:p w:rsidR="00273698" w:rsidRDefault="00273698" w:rsidP="00D62A3B">
      <w:pPr>
        <w:pStyle w:val="Odsekzoznamu"/>
        <w:numPr>
          <w:ilvl w:val="0"/>
          <w:numId w:val="8"/>
        </w:numPr>
      </w:pPr>
      <w:r w:rsidRPr="00273698">
        <w:rPr>
          <w:b/>
        </w:rPr>
        <w:t>Chronická mukokutánna kandidóza</w:t>
      </w:r>
      <w:r>
        <w:t xml:space="preserve">, ktorá je asociovaná s deficitom T-bunkovej imunity. Jedná sa o skupinu syndrómov s pretrvávajúcou kvasinkovou infekciou kože, nechtov a slizníc s pridruženými autoimunitnými </w:t>
      </w:r>
      <w:r>
        <w:lastRenderedPageBreak/>
        <w:t>ochoreniami, kedy je možné detegovať rôzne autoprotilátky napr. proti štítnej žľaze, bunkám Langerhansových ostrovčekov, melanocytom, keratocytom a iných.</w:t>
      </w:r>
    </w:p>
    <w:p w:rsidR="00273698" w:rsidRDefault="00273698" w:rsidP="00D62A3B">
      <w:pPr>
        <w:pStyle w:val="Odsekzoznamu"/>
        <w:numPr>
          <w:ilvl w:val="0"/>
          <w:numId w:val="8"/>
        </w:numPr>
      </w:pPr>
      <w:r>
        <w:rPr>
          <w:b/>
        </w:rPr>
        <w:t xml:space="preserve">Rekurentná vulvovagínová kandidóza </w:t>
      </w:r>
      <w:r>
        <w:t>sa vyskytuje oveľa častejšie ako chronická mukokutánna kandidóza. Nachádzajú sa pri nej rôzne atypické ochorenia, pozitívne kožné testy včasnej precitlive</w:t>
      </w:r>
      <w:r w:rsidR="005C35DE">
        <w:t>n</w:t>
      </w:r>
      <w:r>
        <w:t>osti na rozličné enviromentálne alergény</w:t>
      </w:r>
      <w:r w:rsidR="007A7736">
        <w:t xml:space="preserve"> bez klasického alergického ochorenia. Môže ísť o precitlive</w:t>
      </w:r>
      <w:r w:rsidR="005C35DE">
        <w:t>n</w:t>
      </w:r>
      <w:r w:rsidR="007A7736">
        <w:t>osť na rôzne druhy organizmov, alergiu na latex, zložky antikoncepcie a pod. (Kliment, 1998).</w:t>
      </w:r>
    </w:p>
    <w:p w:rsidR="00002962" w:rsidRDefault="00002962" w:rsidP="007A7736">
      <w:pPr>
        <w:ind w:firstLine="0"/>
      </w:pPr>
    </w:p>
    <w:p w:rsidR="00EE748D" w:rsidRPr="00EE748D" w:rsidRDefault="00EE748D" w:rsidP="00575886">
      <w:pPr>
        <w:ind w:firstLine="851"/>
      </w:pPr>
      <w:r>
        <w:t xml:space="preserve">Kandidová balanitída je kvasinková infekcia glans penis, na ktorého sliznici sa tvoria červené lézie s belavými povlakmi, niekedy mokvajúce erózie. Mykóza býva spôsobená nedostatočnou osobnou hygienou, opakovaným sexuálnym stykom so ženou, ktorá trpí kandidovou infekciou, neliečeným </w:t>
      </w:r>
      <w:r>
        <w:rPr>
          <w:i/>
        </w:rPr>
        <w:t xml:space="preserve">diabetes mellitus </w:t>
      </w:r>
      <w:r>
        <w:t>a pod (Lisalová, 2014).</w:t>
      </w:r>
    </w:p>
    <w:p w:rsidR="009F1B70" w:rsidRDefault="009F1B70" w:rsidP="00CD1DB5">
      <w:pPr>
        <w:ind w:firstLine="0"/>
      </w:pPr>
    </w:p>
    <w:p w:rsidR="00325676" w:rsidRDefault="009773C7" w:rsidP="009773C7">
      <w:pPr>
        <w:ind w:left="851" w:hanging="851"/>
        <w:rPr>
          <w:rStyle w:val="Siln"/>
        </w:rPr>
      </w:pPr>
      <w:r>
        <w:rPr>
          <w:rStyle w:val="Siln"/>
        </w:rPr>
        <w:t>1.5.3</w:t>
      </w:r>
      <w:r>
        <w:rPr>
          <w:rStyle w:val="Siln"/>
        </w:rPr>
        <w:tab/>
      </w:r>
      <w:r w:rsidR="00325676">
        <w:rPr>
          <w:rStyle w:val="Siln"/>
        </w:rPr>
        <w:t>Kožná kandidóza</w:t>
      </w:r>
    </w:p>
    <w:p w:rsidR="001A3E9A" w:rsidRDefault="007A7736" w:rsidP="00575886">
      <w:pPr>
        <w:ind w:firstLine="851"/>
        <w:rPr>
          <w:rStyle w:val="Siln"/>
          <w:b w:val="0"/>
          <w:sz w:val="24"/>
        </w:rPr>
      </w:pPr>
      <w:r>
        <w:rPr>
          <w:rStyle w:val="Siln"/>
          <w:b w:val="0"/>
          <w:sz w:val="24"/>
        </w:rPr>
        <w:t xml:space="preserve">Ku kožným </w:t>
      </w:r>
      <w:r w:rsidR="005C148D">
        <w:rPr>
          <w:rStyle w:val="Siln"/>
          <w:b w:val="0"/>
          <w:sz w:val="24"/>
        </w:rPr>
        <w:t xml:space="preserve">povrchovým </w:t>
      </w:r>
      <w:r>
        <w:rPr>
          <w:rStyle w:val="Siln"/>
          <w:b w:val="0"/>
          <w:sz w:val="24"/>
        </w:rPr>
        <w:t>kandidózam patria všetky infekcie vlasov, nechtov, kože</w:t>
      </w:r>
      <w:r w:rsidR="001A3E9A">
        <w:rPr>
          <w:rStyle w:val="Siln"/>
          <w:b w:val="0"/>
          <w:sz w:val="24"/>
        </w:rPr>
        <w:t xml:space="preserve">. Najviac sa zvyšuje počet </w:t>
      </w:r>
      <w:r w:rsidR="005C148D">
        <w:rPr>
          <w:rStyle w:val="Siln"/>
          <w:b w:val="0"/>
          <w:sz w:val="24"/>
        </w:rPr>
        <w:t xml:space="preserve">pozitívnych </w:t>
      </w:r>
      <w:r w:rsidR="001A3E9A">
        <w:rPr>
          <w:rStyle w:val="Siln"/>
          <w:b w:val="0"/>
          <w:sz w:val="24"/>
        </w:rPr>
        <w:t>prípadov v lete kvôli vyšším teplotám, poteniu, nevzdušnému oblečeniu, obuvi</w:t>
      </w:r>
      <w:r w:rsidR="005C148D">
        <w:rPr>
          <w:rStyle w:val="Siln"/>
          <w:b w:val="0"/>
          <w:sz w:val="24"/>
        </w:rPr>
        <w:t xml:space="preserve"> atď. Predispozíciou k infekčným zápalom slizníc a kože sú poruchy imunitných mechanizmov, oslabenie organizmu, </w:t>
      </w:r>
      <w:r w:rsidR="005C148D">
        <w:rPr>
          <w:rStyle w:val="Siln"/>
          <w:b w:val="0"/>
          <w:i/>
          <w:sz w:val="24"/>
        </w:rPr>
        <w:t xml:space="preserve">diabetes mellitus, </w:t>
      </w:r>
      <w:r w:rsidR="005C148D">
        <w:rPr>
          <w:rStyle w:val="Siln"/>
          <w:b w:val="0"/>
          <w:sz w:val="24"/>
        </w:rPr>
        <w:t xml:space="preserve"> terapie kortikosteroidmi alebo antibiotikami, hyperhidróza.</w:t>
      </w:r>
      <w:r w:rsidR="002F104A">
        <w:rPr>
          <w:rStyle w:val="Siln"/>
          <w:b w:val="0"/>
          <w:sz w:val="24"/>
        </w:rPr>
        <w:t xml:space="preserve"> Najčastejšie bývajú postihnuté intertrigózne miesta, kde docháza k zapareninám napr. pod </w:t>
      </w:r>
      <w:r w:rsidR="00B408CB">
        <w:rPr>
          <w:rStyle w:val="Siln"/>
          <w:b w:val="0"/>
          <w:sz w:val="24"/>
        </w:rPr>
        <w:t>prsiami</w:t>
      </w:r>
      <w:r w:rsidR="002F104A">
        <w:rPr>
          <w:rStyle w:val="Siln"/>
          <w:b w:val="0"/>
          <w:sz w:val="24"/>
        </w:rPr>
        <w:t>, v slabinovej oblasti, medzi prstami, v oblasti scrota. Medzi prejavy patrí svrbenie, erytematózne, ohraničené</w:t>
      </w:r>
      <w:r w:rsidR="005C148D">
        <w:rPr>
          <w:rStyle w:val="Siln"/>
          <w:b w:val="0"/>
          <w:sz w:val="24"/>
        </w:rPr>
        <w:t xml:space="preserve">  </w:t>
      </w:r>
      <w:r w:rsidR="002F104A">
        <w:rPr>
          <w:rStyle w:val="Siln"/>
          <w:b w:val="0"/>
          <w:sz w:val="24"/>
        </w:rPr>
        <w:t xml:space="preserve">ložiská, prasklinky, macerácia a odlupovanie kože. U mužov hrozí zápal v oblasti glans penis </w:t>
      </w:r>
      <w:r w:rsidR="005C148D">
        <w:rPr>
          <w:rStyle w:val="Siln"/>
          <w:b w:val="0"/>
          <w:sz w:val="24"/>
        </w:rPr>
        <w:t>(</w:t>
      </w:r>
      <w:r w:rsidR="00736F54">
        <w:rPr>
          <w:rStyle w:val="Siln"/>
          <w:b w:val="0"/>
          <w:sz w:val="24"/>
        </w:rPr>
        <w:t>R</w:t>
      </w:r>
      <w:r w:rsidR="00736F54" w:rsidRPr="00736F54">
        <w:t>ů</w:t>
      </w:r>
      <w:r w:rsidR="00736F54">
        <w:rPr>
          <w:rStyle w:val="Siln"/>
          <w:b w:val="0"/>
          <w:sz w:val="24"/>
        </w:rPr>
        <w:t>žičková-</w:t>
      </w:r>
      <w:r w:rsidR="005C148D">
        <w:rPr>
          <w:rStyle w:val="Siln"/>
          <w:b w:val="0"/>
          <w:sz w:val="24"/>
        </w:rPr>
        <w:t>Jarešová, 2016)</w:t>
      </w:r>
      <w:r w:rsidR="006D0FEC">
        <w:rPr>
          <w:rStyle w:val="Siln"/>
          <w:b w:val="0"/>
          <w:sz w:val="24"/>
        </w:rPr>
        <w:t>.</w:t>
      </w:r>
      <w:r w:rsidR="005C148D">
        <w:rPr>
          <w:rStyle w:val="Siln"/>
          <w:b w:val="0"/>
          <w:sz w:val="24"/>
        </w:rPr>
        <w:t xml:space="preserve"> </w:t>
      </w:r>
    </w:p>
    <w:p w:rsidR="00C61DA6" w:rsidRDefault="00C61DA6" w:rsidP="00CD1DB5">
      <w:pPr>
        <w:ind w:firstLine="708"/>
        <w:rPr>
          <w:rStyle w:val="Siln"/>
          <w:b w:val="0"/>
          <w:sz w:val="24"/>
        </w:rPr>
      </w:pPr>
    </w:p>
    <w:p w:rsidR="00C669C8" w:rsidRPr="00455DF0" w:rsidRDefault="009773C7" w:rsidP="009773C7">
      <w:pPr>
        <w:ind w:left="851" w:hanging="851"/>
        <w:rPr>
          <w:rStyle w:val="Siln"/>
        </w:rPr>
      </w:pPr>
      <w:r w:rsidRPr="00455DF0">
        <w:rPr>
          <w:rStyle w:val="Siln"/>
        </w:rPr>
        <w:t>1.5.4</w:t>
      </w:r>
      <w:r w:rsidRPr="00455DF0">
        <w:rPr>
          <w:rStyle w:val="Siln"/>
        </w:rPr>
        <w:tab/>
      </w:r>
      <w:r w:rsidR="00C669C8" w:rsidRPr="00455DF0">
        <w:rPr>
          <w:rStyle w:val="Siln"/>
        </w:rPr>
        <w:t>Kvasinky v močových cestách</w:t>
      </w:r>
    </w:p>
    <w:p w:rsidR="005B36F7" w:rsidRDefault="005B36F7" w:rsidP="00926E7D">
      <w:pPr>
        <w:ind w:firstLine="851"/>
        <w:rPr>
          <w:rStyle w:val="Siln"/>
          <w:b w:val="0"/>
          <w:sz w:val="24"/>
        </w:rPr>
      </w:pPr>
      <w:r>
        <w:rPr>
          <w:rStyle w:val="Siln"/>
          <w:b w:val="0"/>
          <w:sz w:val="24"/>
        </w:rPr>
        <w:t xml:space="preserve">Kvasinky epidemiologicky pochádzajú z kolorektálneho rezervoáru a do močových ciest sa dostávajú ascendentne. U žien je zdrojom vulvovaginálna kandidóza, u mužov sa infekcia prenáša z oblasti predkožkového vaku. Vo väčšine prípadov sú kvasinkovými infekciami postihnutí pacienti s oslabenou imunitou alebo po zavedení katétrov. </w:t>
      </w:r>
      <w:r w:rsidR="00D62756">
        <w:rPr>
          <w:rStyle w:val="Siln"/>
          <w:b w:val="0"/>
          <w:sz w:val="24"/>
        </w:rPr>
        <w:t>Kandidózy močového systému delíme na infekcie dolných močových ciest</w:t>
      </w:r>
      <w:r w:rsidR="0048237C">
        <w:rPr>
          <w:rStyle w:val="Siln"/>
          <w:b w:val="0"/>
          <w:sz w:val="24"/>
        </w:rPr>
        <w:t xml:space="preserve"> (močový mechúr a močová rúra), ktoré sú častejšie a môžu sa objaviť po antimikrobiálnej </w:t>
      </w:r>
      <w:r w:rsidR="0048237C">
        <w:rPr>
          <w:rStyle w:val="Siln"/>
          <w:b w:val="0"/>
          <w:sz w:val="24"/>
        </w:rPr>
        <w:lastRenderedPageBreak/>
        <w:t>liečbe bakteriálnej infekcie</w:t>
      </w:r>
      <w:r w:rsidR="00CD1DB5">
        <w:rPr>
          <w:rStyle w:val="Siln"/>
          <w:b w:val="0"/>
          <w:sz w:val="24"/>
        </w:rPr>
        <w:t xml:space="preserve"> (Fisher et al., 2011)</w:t>
      </w:r>
      <w:r w:rsidR="0048237C">
        <w:rPr>
          <w:rStyle w:val="Siln"/>
          <w:b w:val="0"/>
          <w:sz w:val="24"/>
        </w:rPr>
        <w:t>. Najviac zasahujú pacientov s</w:t>
      </w:r>
      <w:r w:rsidR="0076553D">
        <w:rPr>
          <w:rStyle w:val="Siln"/>
          <w:b w:val="0"/>
          <w:sz w:val="24"/>
        </w:rPr>
        <w:t xml:space="preserve"> dlhodobo zavedenými </w:t>
      </w:r>
      <w:r w:rsidR="0048237C">
        <w:rPr>
          <w:rStyle w:val="Siln"/>
          <w:b w:val="0"/>
          <w:sz w:val="24"/>
        </w:rPr>
        <w:t xml:space="preserve">močovými </w:t>
      </w:r>
      <w:r w:rsidR="0076553D">
        <w:rPr>
          <w:rStyle w:val="Siln"/>
          <w:b w:val="0"/>
          <w:sz w:val="24"/>
        </w:rPr>
        <w:t>katétrami, po chemoterapii, transplantácii obličiek.</w:t>
      </w:r>
      <w:r w:rsidR="0048237C">
        <w:rPr>
          <w:rStyle w:val="Siln"/>
          <w:b w:val="0"/>
          <w:sz w:val="24"/>
        </w:rPr>
        <w:t xml:space="preserve"> </w:t>
      </w:r>
      <w:r w:rsidR="0076553D">
        <w:rPr>
          <w:rStyle w:val="Siln"/>
          <w:b w:val="0"/>
          <w:sz w:val="24"/>
        </w:rPr>
        <w:t xml:space="preserve">Medzi príznaky patrí svrbenie v močovej trubici, horúčka, hematúria, dyzúria. </w:t>
      </w:r>
      <w:r w:rsidR="0048237C">
        <w:rPr>
          <w:rStyle w:val="Siln"/>
          <w:b w:val="0"/>
          <w:sz w:val="24"/>
        </w:rPr>
        <w:t>Druhou formou sú</w:t>
      </w:r>
      <w:r w:rsidR="00D62756">
        <w:rPr>
          <w:rStyle w:val="Siln"/>
          <w:b w:val="0"/>
          <w:sz w:val="24"/>
        </w:rPr>
        <w:t xml:space="preserve"> infekcie </w:t>
      </w:r>
      <w:r w:rsidR="0048237C">
        <w:rPr>
          <w:rStyle w:val="Siln"/>
          <w:b w:val="0"/>
          <w:sz w:val="24"/>
        </w:rPr>
        <w:t xml:space="preserve">horných močových ciest </w:t>
      </w:r>
      <w:r w:rsidR="00D62756">
        <w:rPr>
          <w:rStyle w:val="Siln"/>
          <w:b w:val="0"/>
          <w:sz w:val="24"/>
        </w:rPr>
        <w:t>(obličky a močovody)</w:t>
      </w:r>
      <w:r w:rsidR="0048237C">
        <w:rPr>
          <w:rStyle w:val="Siln"/>
          <w:b w:val="0"/>
          <w:sz w:val="24"/>
        </w:rPr>
        <w:t>, ktoré sa vyskytujú ojedinele a zväčša sú súčasťou systémovej mykózy, ktorá sa hematogénne šíri.</w:t>
      </w:r>
      <w:r w:rsidR="0076553D">
        <w:rPr>
          <w:rStyle w:val="Siln"/>
          <w:b w:val="0"/>
          <w:sz w:val="24"/>
        </w:rPr>
        <w:t xml:space="preserve"> Môžu sa pri infekcii tvoriť abscesy v obličkách, ktoré spôsobujú bolesť, zvýšenú teplotu, hematúriu a hypertenziu. Ak sa pri infekcii vytvoria abscesy v obličkách</w:t>
      </w:r>
      <w:r w:rsidR="00D62756">
        <w:rPr>
          <w:rStyle w:val="Siln"/>
          <w:b w:val="0"/>
          <w:sz w:val="24"/>
        </w:rPr>
        <w:t xml:space="preserve"> </w:t>
      </w:r>
      <w:r w:rsidR="00D62756" w:rsidRPr="00D62756">
        <w:rPr>
          <w:rStyle w:val="Siln"/>
          <w:b w:val="0"/>
          <w:sz w:val="24"/>
        </w:rPr>
        <w:t>(Bartoníčková, 2002)</w:t>
      </w:r>
      <w:r w:rsidR="0076553D">
        <w:rPr>
          <w:rStyle w:val="Siln"/>
          <w:b w:val="0"/>
          <w:sz w:val="24"/>
        </w:rPr>
        <w:t>.</w:t>
      </w:r>
    </w:p>
    <w:p w:rsidR="00C61DA6" w:rsidRDefault="00C61DA6" w:rsidP="001457FB">
      <w:pPr>
        <w:ind w:firstLine="0"/>
        <w:rPr>
          <w:rStyle w:val="Siln"/>
          <w:b w:val="0"/>
          <w:sz w:val="24"/>
        </w:rPr>
      </w:pPr>
    </w:p>
    <w:p w:rsidR="00C669C8" w:rsidRDefault="009773C7" w:rsidP="009773C7">
      <w:pPr>
        <w:ind w:left="851" w:hanging="851"/>
        <w:rPr>
          <w:rStyle w:val="Siln"/>
        </w:rPr>
      </w:pPr>
      <w:r>
        <w:rPr>
          <w:rStyle w:val="Siln"/>
        </w:rPr>
        <w:t>1.5</w:t>
      </w:r>
      <w:r w:rsidR="002F1996">
        <w:rPr>
          <w:rStyle w:val="Siln"/>
        </w:rPr>
        <w:t>.5</w:t>
      </w:r>
      <w:r>
        <w:rPr>
          <w:rStyle w:val="Siln"/>
        </w:rPr>
        <w:tab/>
      </w:r>
      <w:r w:rsidR="00C669C8">
        <w:rPr>
          <w:rStyle w:val="Siln"/>
        </w:rPr>
        <w:t>Kvasinky v dýchacích cestách</w:t>
      </w:r>
    </w:p>
    <w:p w:rsidR="005C4F7A" w:rsidRDefault="001953F3" w:rsidP="00575886">
      <w:pPr>
        <w:ind w:firstLine="851"/>
        <w:rPr>
          <w:rStyle w:val="Siln"/>
          <w:b w:val="0"/>
          <w:sz w:val="24"/>
        </w:rPr>
      </w:pPr>
      <w:r>
        <w:rPr>
          <w:rStyle w:val="Siln"/>
          <w:b w:val="0"/>
          <w:sz w:val="24"/>
        </w:rPr>
        <w:t xml:space="preserve">Kvasinky sa do dýchacích ciest vo väčšine prípadov dostávajú inhalačnou cestou. U zdravých jedincov sú </w:t>
      </w:r>
      <w:r w:rsidR="00C62C7D">
        <w:rPr>
          <w:rStyle w:val="Siln"/>
          <w:b w:val="0"/>
          <w:sz w:val="24"/>
        </w:rPr>
        <w:t>prostredníctvom</w:t>
      </w:r>
      <w:r>
        <w:rPr>
          <w:rStyle w:val="Siln"/>
          <w:b w:val="0"/>
          <w:sz w:val="24"/>
        </w:rPr>
        <w:t xml:space="preserve"> pľúcnych imunitných buniek zneškodnené počas niekoľkých dní. U oslabených pacientov však spôsobujú menej závažné, ale aj ťažké infekcie pľúc. Medzi typické príznaky patrí kašeľ, horúčka, dýchavičnosť, chudnutie, vykašliavanie krvi. Tlak na hrudníku, lymfadenopatia a alergické reakcie (Lisalová, 2014).</w:t>
      </w:r>
    </w:p>
    <w:p w:rsidR="001953F3" w:rsidRDefault="00C62C7D" w:rsidP="00575886">
      <w:pPr>
        <w:ind w:firstLine="851"/>
        <w:rPr>
          <w:rStyle w:val="Siln"/>
          <w:b w:val="0"/>
          <w:sz w:val="24"/>
        </w:rPr>
      </w:pPr>
      <w:r>
        <w:rPr>
          <w:rStyle w:val="Siln"/>
          <w:b w:val="0"/>
          <w:sz w:val="24"/>
        </w:rPr>
        <w:t>Kvasinky postihujú aj sliznice ústnej dutiny, orálne tkanivá, kútiky úst a pery. Najčastejšie sa vyskytujúcou infekciou je kandidová stomatitída. Rizikovou skupinou sú pacienti po dlhodobej antimikrobiálnej liečbe, so zubnými protézami, v imunosupresívnej liečbe. Infekcia sa môže vyskytovať aj u novorodencov a malých detí s oslabenou imunitou. Kandidózy v ústnej dutine tvoria bielo-žlté povlaky, vyskytujú sa na jazyku, podnebí</w:t>
      </w:r>
      <w:r w:rsidR="00CD1DB5">
        <w:rPr>
          <w:rStyle w:val="Siln"/>
          <w:b w:val="0"/>
          <w:sz w:val="24"/>
        </w:rPr>
        <w:t xml:space="preserve"> (Orasch et al., 2013)</w:t>
      </w:r>
      <w:r>
        <w:rPr>
          <w:rStyle w:val="Siln"/>
          <w:b w:val="0"/>
          <w:sz w:val="24"/>
        </w:rPr>
        <w:t xml:space="preserve">. </w:t>
      </w:r>
    </w:p>
    <w:p w:rsidR="00A13168" w:rsidRDefault="00A13168" w:rsidP="001457FB">
      <w:pPr>
        <w:ind w:firstLine="0"/>
        <w:rPr>
          <w:rStyle w:val="Siln"/>
        </w:rPr>
      </w:pPr>
    </w:p>
    <w:p w:rsidR="009F1B70" w:rsidRDefault="009773C7" w:rsidP="009773C7">
      <w:pPr>
        <w:ind w:left="851" w:hanging="851"/>
        <w:rPr>
          <w:rStyle w:val="Siln"/>
        </w:rPr>
      </w:pPr>
      <w:r>
        <w:rPr>
          <w:rStyle w:val="Siln"/>
        </w:rPr>
        <w:t>1.5.6</w:t>
      </w:r>
      <w:r>
        <w:rPr>
          <w:rStyle w:val="Siln"/>
        </w:rPr>
        <w:tab/>
      </w:r>
      <w:r w:rsidR="009F1B70" w:rsidRPr="001457FB">
        <w:rPr>
          <w:rStyle w:val="Siln"/>
        </w:rPr>
        <w:t>Liečba kandidových ochorení</w:t>
      </w:r>
    </w:p>
    <w:p w:rsidR="006D0DFA" w:rsidRDefault="003E264F" w:rsidP="00747560">
      <w:pPr>
        <w:ind w:firstLine="851"/>
        <w:rPr>
          <w:rStyle w:val="Siln"/>
          <w:b w:val="0"/>
          <w:sz w:val="24"/>
        </w:rPr>
      </w:pPr>
      <w:r>
        <w:rPr>
          <w:rStyle w:val="Siln"/>
          <w:b w:val="0"/>
          <w:sz w:val="24"/>
        </w:rPr>
        <w:t xml:space="preserve">Komplexná liečba kandidóz zahŕňa účinné lokálne a celkové azolové, triazolové, polenové antimykotiká. Je nevyhnutné dodržovať zásady komplexnej liečby, aby sa cielene liečili prípadné vedľajšie ochorenia, obmedzili dlhodobé užívanie širokospektrálnych antibiotík, kortikosteroidov, imunosupresív v súlade so zdravotným stavom pacienta. Súčasťou úspešnej liečby a prevencie šírenia infekcie  je dôležité poučiť pacienta o vedľajších účinkoch niektorých liekov, vplyve spôsobu života, výživy, nevhodného obliekania, hygieny a sexuálneho chovania, aby sme predchádzali rozvoju rekurentnej kandidózy. </w:t>
      </w:r>
    </w:p>
    <w:p w:rsidR="00317C82" w:rsidRPr="0076767C" w:rsidRDefault="006D0DFA" w:rsidP="00747560">
      <w:pPr>
        <w:ind w:firstLine="851"/>
        <w:rPr>
          <w:bCs/>
        </w:rPr>
      </w:pPr>
      <w:r>
        <w:rPr>
          <w:rStyle w:val="Siln"/>
          <w:b w:val="0"/>
          <w:sz w:val="24"/>
        </w:rPr>
        <w:t xml:space="preserve">Liečba mykotických infekcií sa riadi podľa lokalizácie, rozsahu, klinického priebehu  a zdravotného stavu pacienta. Antimykotiká pôsobia na úrovni cytochrómu P450 a blokujú enzymatické systémy buniek. Bránia syntéze steroidov v cytoplazmatickej </w:t>
      </w:r>
      <w:r>
        <w:rPr>
          <w:rStyle w:val="Siln"/>
          <w:b w:val="0"/>
          <w:sz w:val="24"/>
        </w:rPr>
        <w:lastRenderedPageBreak/>
        <w:t>membráne a tým vedú k zastaveniu bunkového delenia. Účinky sú fungistatické až fungicídne.</w:t>
      </w:r>
      <w:r w:rsidR="000B4111">
        <w:rPr>
          <w:rStyle w:val="Siln"/>
          <w:b w:val="0"/>
          <w:sz w:val="24"/>
        </w:rPr>
        <w:t xml:space="preserve"> </w:t>
      </w:r>
      <w:r w:rsidR="001457FB">
        <w:rPr>
          <w:rStyle w:val="Siln"/>
          <w:b w:val="0"/>
          <w:sz w:val="24"/>
        </w:rPr>
        <w:t>Minimálny počet nežiaducich účinkov majú azolové antimykotiká. Najčastejšie sa používajú m</w:t>
      </w:r>
      <w:r w:rsidR="00F03E7A" w:rsidRPr="00DE04C8">
        <w:rPr>
          <w:rStyle w:val="Siln"/>
          <w:b w:val="0"/>
          <w:sz w:val="24"/>
        </w:rPr>
        <w:t>y</w:t>
      </w:r>
      <w:r w:rsidR="001457FB">
        <w:rPr>
          <w:rStyle w:val="Siln"/>
          <w:b w:val="0"/>
          <w:sz w:val="24"/>
        </w:rPr>
        <w:t xml:space="preserve">konazol, </w:t>
      </w:r>
      <w:r w:rsidR="003C4905">
        <w:rPr>
          <w:rStyle w:val="Siln"/>
          <w:b w:val="0"/>
          <w:sz w:val="24"/>
        </w:rPr>
        <w:t xml:space="preserve">butokonazol, </w:t>
      </w:r>
      <w:r w:rsidR="001457FB">
        <w:rPr>
          <w:rStyle w:val="Siln"/>
          <w:b w:val="0"/>
          <w:sz w:val="24"/>
        </w:rPr>
        <w:t>ekonazol, terkonazol, butokona</w:t>
      </w:r>
      <w:r w:rsidR="003C4905">
        <w:rPr>
          <w:rStyle w:val="Siln"/>
          <w:b w:val="0"/>
          <w:sz w:val="24"/>
        </w:rPr>
        <w:t xml:space="preserve">zol, fentikonazol, klotrimazol. Ich mechanizmus účinku spočíva v inhibícii lanosterolu 14-alfa-demetylázy, čo je enzým zodpovedný za premenu lanosinu na ergosterol. Nedostatok ergosterolu znižuje fluiditu bunkovej membrány a zhoršuje funkciu na ňu viazaných enzýmov. Triazolové antimykotické lieky majú rovnaký mechanizmus účinku ako imidazoly. Medzi najvýznamnejších zástupcov patria flukonazol, itrakonazol, vorikonazol a posakonazol. Z polyénových antimykotík sa často aplikujú amfotericín, nystatín a natamycín. Novou skupinou antimykotík sú echinokandíny inhibujúce syntézu beta-D-glukánu, ktorý je základnou zložkou bunkovej steny kandíd. K najpoužívanejším zástupcom patrí kaspofungín, micafungín a anidulafungín (Pánková, 2012). </w:t>
      </w:r>
    </w:p>
    <w:p w:rsidR="00317C82" w:rsidRPr="004D2815" w:rsidRDefault="00317C82" w:rsidP="00325676">
      <w:pPr>
        <w:rPr>
          <w:sz w:val="28"/>
          <w:szCs w:val="28"/>
        </w:rPr>
      </w:pPr>
    </w:p>
    <w:p w:rsidR="00A0146A" w:rsidRDefault="0076767C" w:rsidP="0076767C">
      <w:pPr>
        <w:ind w:left="851" w:hanging="851"/>
        <w:rPr>
          <w:rStyle w:val="Siln"/>
        </w:rPr>
      </w:pPr>
      <w:r>
        <w:rPr>
          <w:rStyle w:val="Siln"/>
        </w:rPr>
        <w:t>1.6</w:t>
      </w:r>
      <w:r w:rsidR="00164636" w:rsidRPr="00750202">
        <w:rPr>
          <w:rStyle w:val="Siln"/>
        </w:rPr>
        <w:t xml:space="preserve"> </w:t>
      </w:r>
      <w:r>
        <w:rPr>
          <w:rStyle w:val="Siln"/>
        </w:rPr>
        <w:tab/>
      </w:r>
      <w:r w:rsidR="00A0146A" w:rsidRPr="00750202">
        <w:rPr>
          <w:rStyle w:val="Siln"/>
        </w:rPr>
        <w:t>Laboratórna diagnostika</w:t>
      </w:r>
      <w:r w:rsidR="00D31772" w:rsidRPr="00750202">
        <w:rPr>
          <w:rStyle w:val="Siln"/>
        </w:rPr>
        <w:t xml:space="preserve"> kvasiniek</w:t>
      </w:r>
    </w:p>
    <w:p w:rsidR="003C32A8" w:rsidRDefault="001C3F02" w:rsidP="00747560">
      <w:pPr>
        <w:ind w:firstLine="851"/>
        <w:rPr>
          <w:rStyle w:val="Siln"/>
          <w:b w:val="0"/>
          <w:sz w:val="24"/>
        </w:rPr>
      </w:pPr>
      <w:r>
        <w:rPr>
          <w:rStyle w:val="Siln"/>
          <w:b w:val="0"/>
          <w:sz w:val="24"/>
        </w:rPr>
        <w:t>Pri podozrení na mykotickú</w:t>
      </w:r>
      <w:r w:rsidR="003C32A8">
        <w:rPr>
          <w:rStyle w:val="Siln"/>
          <w:b w:val="0"/>
          <w:sz w:val="24"/>
        </w:rPr>
        <w:t xml:space="preserve"> infekciu sa odporúča správne od</w:t>
      </w:r>
      <w:r>
        <w:rPr>
          <w:rStyle w:val="Siln"/>
          <w:b w:val="0"/>
          <w:sz w:val="24"/>
        </w:rPr>
        <w:t>obrať vzorky a cielene ich zaslať do mykologického laboratória</w:t>
      </w:r>
      <w:r w:rsidR="003C32A8">
        <w:rPr>
          <w:rStyle w:val="Siln"/>
          <w:b w:val="0"/>
          <w:sz w:val="24"/>
        </w:rPr>
        <w:t>. Od  odberu prevedeného podľa všetkých pravidiel závisí aj výsledok mykologického vyšetrenia. Biologický materiál musí byť sterilne odobratý do sterilných transportných pôd. V laboratóriu po prevzatí biologických vzoriek sa zabe</w:t>
      </w:r>
      <w:r w:rsidR="00224B0B">
        <w:rPr>
          <w:rStyle w:val="Siln"/>
          <w:b w:val="0"/>
          <w:sz w:val="24"/>
        </w:rPr>
        <w:t>z</w:t>
      </w:r>
      <w:r w:rsidR="003C32A8">
        <w:rPr>
          <w:rStyle w:val="Siln"/>
          <w:b w:val="0"/>
          <w:sz w:val="24"/>
        </w:rPr>
        <w:t>pečí ich spracovanie podľa štandardných pracovných postupov (Jedličková, 2006).</w:t>
      </w:r>
    </w:p>
    <w:p w:rsidR="004C0A0C" w:rsidRPr="007E6757" w:rsidRDefault="004C0A0C" w:rsidP="007E6757">
      <w:pPr>
        <w:ind w:firstLine="708"/>
        <w:rPr>
          <w:rStyle w:val="Siln"/>
          <w:b w:val="0"/>
          <w:sz w:val="24"/>
        </w:rPr>
      </w:pPr>
    </w:p>
    <w:p w:rsidR="00E17A75" w:rsidRDefault="0076767C" w:rsidP="0076767C">
      <w:pPr>
        <w:ind w:left="851" w:hanging="851"/>
        <w:rPr>
          <w:rStyle w:val="Siln"/>
        </w:rPr>
      </w:pPr>
      <w:r>
        <w:rPr>
          <w:rStyle w:val="Siln"/>
        </w:rPr>
        <w:t>1.6.1</w:t>
      </w:r>
      <w:r>
        <w:rPr>
          <w:rStyle w:val="Siln"/>
        </w:rPr>
        <w:tab/>
      </w:r>
      <w:r w:rsidR="007C4E77">
        <w:rPr>
          <w:rStyle w:val="Siln"/>
        </w:rPr>
        <w:t>Mikroskopické metódy</w:t>
      </w:r>
    </w:p>
    <w:p w:rsidR="007C4E77" w:rsidRDefault="001922C0" w:rsidP="00747560">
      <w:pPr>
        <w:ind w:firstLine="851"/>
        <w:rPr>
          <w:rStyle w:val="Siln"/>
          <w:b w:val="0"/>
          <w:sz w:val="24"/>
        </w:rPr>
      </w:pPr>
      <w:r>
        <w:rPr>
          <w:rStyle w:val="Siln"/>
          <w:b w:val="0"/>
          <w:sz w:val="24"/>
        </w:rPr>
        <w:t>Priame m</w:t>
      </w:r>
      <w:r w:rsidR="0058457C" w:rsidRPr="0058457C">
        <w:rPr>
          <w:rStyle w:val="Siln"/>
          <w:b w:val="0"/>
          <w:sz w:val="24"/>
        </w:rPr>
        <w:t>ikroskopické vyšetr</w:t>
      </w:r>
      <w:r w:rsidR="0058457C">
        <w:rPr>
          <w:rStyle w:val="Siln"/>
          <w:b w:val="0"/>
          <w:sz w:val="24"/>
        </w:rPr>
        <w:t>en</w:t>
      </w:r>
      <w:r w:rsidR="00C255B5">
        <w:rPr>
          <w:rStyle w:val="Siln"/>
          <w:b w:val="0"/>
          <w:sz w:val="24"/>
        </w:rPr>
        <w:t xml:space="preserve">ie patrí medzi najjednoduchšiu, </w:t>
      </w:r>
      <w:r w:rsidR="0058457C">
        <w:rPr>
          <w:rStyle w:val="Siln"/>
          <w:b w:val="0"/>
          <w:sz w:val="24"/>
        </w:rPr>
        <w:t xml:space="preserve">najrýchlejšiu </w:t>
      </w:r>
      <w:r w:rsidR="00C255B5">
        <w:rPr>
          <w:rStyle w:val="Siln"/>
          <w:b w:val="0"/>
          <w:sz w:val="24"/>
        </w:rPr>
        <w:t xml:space="preserve">a nezastupiteľnú </w:t>
      </w:r>
      <w:r w:rsidR="0058457C">
        <w:rPr>
          <w:rStyle w:val="Siln"/>
          <w:b w:val="0"/>
          <w:sz w:val="24"/>
        </w:rPr>
        <w:t xml:space="preserve">metódu, ktorou môžeme potvrdiť prítomnosť kvasiniek v organizme. </w:t>
      </w:r>
      <w:r w:rsidR="00C255B5">
        <w:rPr>
          <w:rStyle w:val="Siln"/>
          <w:b w:val="0"/>
          <w:sz w:val="24"/>
        </w:rPr>
        <w:t xml:space="preserve">Časovo nenáročné metódy prípravy mikroskopických preparátov, ktoré môžu byť v krátkej dobe pozreté a vyhodnotené, umožňujú rýchle a v niektorých prípadoch jednoznačné stanovenie diagnózy aj bez kultivácie. </w:t>
      </w:r>
      <w:r w:rsidR="00E3637E">
        <w:rPr>
          <w:rStyle w:val="Siln"/>
          <w:b w:val="0"/>
          <w:sz w:val="24"/>
        </w:rPr>
        <w:t>Na detekciu kvasinkových mikroorganizmov sa používajú natívne alebo farbené preparáty. Farbené preparáty pomáhajú zhodnotiť validitu odobraných vzoriek, prítomnosť zápalu a prítomnosť bakteriálnej aj mykotickej flóry. Preparáty sú farbené rôznymi metódami – podľa Grama, Grama-Weigerta, Giemsa,</w:t>
      </w:r>
      <w:r>
        <w:rPr>
          <w:rStyle w:val="Siln"/>
          <w:b w:val="0"/>
          <w:sz w:val="24"/>
        </w:rPr>
        <w:t xml:space="preserve"> Burriho,</w:t>
      </w:r>
      <w:r w:rsidR="00E3637E">
        <w:rPr>
          <w:rStyle w:val="Siln"/>
          <w:b w:val="0"/>
          <w:sz w:val="24"/>
        </w:rPr>
        <w:t xml:space="preserve"> pre</w:t>
      </w:r>
      <w:r w:rsidR="00514C94">
        <w:rPr>
          <w:rStyle w:val="Siln"/>
          <w:b w:val="0"/>
          <w:sz w:val="24"/>
        </w:rPr>
        <w:t>parát pripravený s laktofenolom, luhový preparát</w:t>
      </w:r>
      <w:r w:rsidR="00712372">
        <w:rPr>
          <w:rStyle w:val="Siln"/>
          <w:b w:val="0"/>
          <w:sz w:val="24"/>
        </w:rPr>
        <w:t xml:space="preserve"> (</w:t>
      </w:r>
      <w:r w:rsidR="00ED3531">
        <w:rPr>
          <w:rStyle w:val="Siln"/>
          <w:b w:val="0"/>
          <w:sz w:val="24"/>
        </w:rPr>
        <w:t>Ilišiová, 204</w:t>
      </w:r>
      <w:r w:rsidR="00712372">
        <w:rPr>
          <w:rStyle w:val="Siln"/>
          <w:b w:val="0"/>
          <w:sz w:val="24"/>
        </w:rPr>
        <w:t>)</w:t>
      </w:r>
      <w:r w:rsidR="00514C94">
        <w:rPr>
          <w:rStyle w:val="Siln"/>
          <w:b w:val="0"/>
          <w:sz w:val="24"/>
        </w:rPr>
        <w:t>.</w:t>
      </w:r>
      <w:r w:rsidR="00E3637E">
        <w:rPr>
          <w:rStyle w:val="Siln"/>
          <w:b w:val="0"/>
          <w:sz w:val="24"/>
        </w:rPr>
        <w:t xml:space="preserve"> </w:t>
      </w:r>
    </w:p>
    <w:p w:rsidR="00E3637E" w:rsidRDefault="00E3637E" w:rsidP="00747560">
      <w:pPr>
        <w:ind w:firstLine="851"/>
        <w:rPr>
          <w:rStyle w:val="Siln"/>
          <w:b w:val="0"/>
          <w:sz w:val="24"/>
        </w:rPr>
      </w:pPr>
      <w:r>
        <w:rPr>
          <w:rStyle w:val="Siln"/>
          <w:b w:val="0"/>
          <w:sz w:val="24"/>
        </w:rPr>
        <w:t xml:space="preserve">Mikroskopia zobrazuje veľkosť a tvar buniek, spôsob vetvenia mycélia, tvar vlákien, tvorbu trvalých buniek. </w:t>
      </w:r>
      <w:r w:rsidR="005A11A7">
        <w:rPr>
          <w:rStyle w:val="Siln"/>
          <w:b w:val="0"/>
          <w:sz w:val="24"/>
        </w:rPr>
        <w:t xml:space="preserve">Nálezom charakteristických morfologických útvarov môže </w:t>
      </w:r>
      <w:r w:rsidR="005A11A7">
        <w:rPr>
          <w:rStyle w:val="Siln"/>
          <w:b w:val="0"/>
          <w:sz w:val="24"/>
        </w:rPr>
        <w:lastRenderedPageBreak/>
        <w:t xml:space="preserve">viesť k určeniu jednoznačnej diagnózy. Dokážeme určiť kvantitu </w:t>
      </w:r>
      <w:r w:rsidR="00C255B5">
        <w:rPr>
          <w:rStyle w:val="Siln"/>
          <w:b w:val="0"/>
          <w:sz w:val="24"/>
        </w:rPr>
        <w:t>patogénnych organizmov</w:t>
      </w:r>
      <w:r w:rsidR="005A11A7">
        <w:rPr>
          <w:rStyle w:val="Siln"/>
          <w:b w:val="0"/>
          <w:sz w:val="24"/>
        </w:rPr>
        <w:t xml:space="preserve">, ojedinelý či masívny nález. Výhodou tejto metódy je rýchly výsledok, ešte v deň dodania vzorky. Mikroskopické metódy sa využívajú aj k určeniu druhu kvasiniek izolovanej kultúry po kultivácii. </w:t>
      </w:r>
    </w:p>
    <w:p w:rsidR="005C35DE" w:rsidRDefault="005C35DE" w:rsidP="00514C94">
      <w:pPr>
        <w:ind w:firstLine="0"/>
        <w:rPr>
          <w:rStyle w:val="Siln"/>
        </w:rPr>
      </w:pPr>
    </w:p>
    <w:p w:rsidR="00514C94" w:rsidRDefault="00514C94" w:rsidP="004115B4">
      <w:pPr>
        <w:ind w:firstLine="0"/>
        <w:rPr>
          <w:rStyle w:val="Siln"/>
        </w:rPr>
      </w:pPr>
      <w:r w:rsidRPr="00514C94">
        <w:rPr>
          <w:rStyle w:val="Siln"/>
        </w:rPr>
        <w:t>Natívny preparát</w:t>
      </w:r>
    </w:p>
    <w:p w:rsidR="006934E8" w:rsidRPr="009630BF" w:rsidRDefault="00514C94" w:rsidP="009630BF">
      <w:pPr>
        <w:ind w:firstLine="851"/>
        <w:rPr>
          <w:rStyle w:val="Siln"/>
          <w:b w:val="0"/>
          <w:sz w:val="24"/>
        </w:rPr>
      </w:pPr>
      <w:r>
        <w:rPr>
          <w:rStyle w:val="Siln"/>
          <w:b w:val="0"/>
          <w:sz w:val="24"/>
        </w:rPr>
        <w:t xml:space="preserve">Natívne preparáty sa </w:t>
      </w:r>
      <w:r w:rsidR="006934E8">
        <w:rPr>
          <w:rStyle w:val="Siln"/>
          <w:b w:val="0"/>
          <w:sz w:val="24"/>
        </w:rPr>
        <w:t xml:space="preserve">v mikrobiológii </w:t>
      </w:r>
      <w:r>
        <w:rPr>
          <w:rStyle w:val="Siln"/>
          <w:b w:val="0"/>
          <w:sz w:val="24"/>
        </w:rPr>
        <w:t xml:space="preserve">používajú k orientačnému zisteniu veľkosti a tvaru </w:t>
      </w:r>
      <w:r w:rsidR="006934E8">
        <w:rPr>
          <w:rStyle w:val="Siln"/>
          <w:b w:val="0"/>
          <w:sz w:val="24"/>
        </w:rPr>
        <w:t>buniek neporušených zásahom fixácie</w:t>
      </w:r>
      <w:r>
        <w:rPr>
          <w:rStyle w:val="Siln"/>
          <w:b w:val="0"/>
          <w:sz w:val="24"/>
        </w:rPr>
        <w:t xml:space="preserve"> a k prípadnému odlíšeniu od baktérií</w:t>
      </w:r>
      <w:r w:rsidR="009B3068">
        <w:rPr>
          <w:rStyle w:val="Siln"/>
          <w:b w:val="0"/>
          <w:sz w:val="24"/>
        </w:rPr>
        <w:t xml:space="preserve"> (obrázok</w:t>
      </w:r>
      <w:r w:rsidR="001E3C27">
        <w:rPr>
          <w:rStyle w:val="Siln"/>
          <w:b w:val="0"/>
          <w:sz w:val="24"/>
        </w:rPr>
        <w:t xml:space="preserve"> 4)</w:t>
      </w:r>
      <w:r>
        <w:rPr>
          <w:rStyle w:val="Siln"/>
          <w:b w:val="0"/>
          <w:sz w:val="24"/>
        </w:rPr>
        <w:t>.</w:t>
      </w:r>
      <w:r w:rsidR="006934E8">
        <w:rPr>
          <w:rStyle w:val="Siln"/>
          <w:b w:val="0"/>
          <w:sz w:val="24"/>
        </w:rPr>
        <w:t xml:space="preserve"> Umožňuje sledovať bunkové delenie. Pripravený preparát sa pozoruje vo svetelnom mikroskope suchým systémom najčastejšie pri 20-40 násobnom zväčšení objektívu bez predchádzajúcej fixácie a farbenia. Výhodou je rýchla príprava preparátov </w:t>
      </w:r>
      <w:r w:rsidR="006934E8">
        <w:rPr>
          <w:rStyle w:val="Siln"/>
          <w:b w:val="0"/>
          <w:color w:val="000000" w:themeColor="text1"/>
          <w:sz w:val="24"/>
        </w:rPr>
        <w:t>(P</w:t>
      </w:r>
      <w:r w:rsidR="006934E8" w:rsidRPr="006934E8">
        <w:rPr>
          <w:color w:val="000000" w:themeColor="text1"/>
          <w:shd w:val="clear" w:color="auto" w:fill="FFFFFF"/>
        </w:rPr>
        <w:t>özcová, 2020</w:t>
      </w:r>
      <w:r w:rsidR="006934E8" w:rsidRPr="006934E8">
        <w:rPr>
          <w:rStyle w:val="Siln"/>
          <w:b w:val="0"/>
          <w:color w:val="000000" w:themeColor="text1"/>
          <w:sz w:val="24"/>
        </w:rPr>
        <w:t>).</w:t>
      </w:r>
      <w:r w:rsidR="00712372" w:rsidRPr="006934E8">
        <w:rPr>
          <w:rStyle w:val="Siln"/>
          <w:b w:val="0"/>
          <w:sz w:val="24"/>
        </w:rPr>
        <w:t xml:space="preserve"> </w:t>
      </w:r>
    </w:p>
    <w:p w:rsidR="009630BF" w:rsidRDefault="005D7280" w:rsidP="009630BF">
      <w:pPr>
        <w:rPr>
          <w:rStyle w:val="Siln"/>
          <w:sz w:val="24"/>
        </w:rPr>
      </w:pPr>
      <w:r>
        <w:rPr>
          <w:b/>
          <w:bCs/>
          <w:noProof/>
        </w:rPr>
        <w:drawing>
          <wp:anchor distT="0" distB="0" distL="114300" distR="114300" simplePos="0" relativeHeight="251670528" behindDoc="1" locked="0" layoutInCell="1" allowOverlap="1">
            <wp:simplePos x="0" y="0"/>
            <wp:positionH relativeFrom="column">
              <wp:posOffset>2840355</wp:posOffset>
            </wp:positionH>
            <wp:positionV relativeFrom="paragraph">
              <wp:posOffset>201930</wp:posOffset>
            </wp:positionV>
            <wp:extent cx="2701925" cy="1991995"/>
            <wp:effectExtent l="19050" t="0" r="3175" b="0"/>
            <wp:wrapTight wrapText="bothSides">
              <wp:wrapPolygon edited="0">
                <wp:start x="-152" y="0"/>
                <wp:lineTo x="-152" y="21483"/>
                <wp:lineTo x="21625" y="21483"/>
                <wp:lineTo x="21625" y="0"/>
                <wp:lineTo x="-152" y="0"/>
              </wp:wrapPolygon>
            </wp:wrapTight>
            <wp:docPr id="16" name="Obrázok 15" descr="IMG-7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1.jpg"/>
                    <pic:cNvPicPr/>
                  </pic:nvPicPr>
                  <pic:blipFill>
                    <a:blip r:embed="rId26" cstate="print"/>
                    <a:srcRect l="24574" t="42520" r="5781" b="21824"/>
                    <a:stretch>
                      <a:fillRect/>
                    </a:stretch>
                  </pic:blipFill>
                  <pic:spPr>
                    <a:xfrm>
                      <a:off x="0" y="0"/>
                      <a:ext cx="2701925" cy="1991995"/>
                    </a:xfrm>
                    <a:prstGeom prst="rect">
                      <a:avLst/>
                    </a:prstGeom>
                  </pic:spPr>
                </pic:pic>
              </a:graphicData>
            </a:graphic>
          </wp:anchor>
        </w:drawing>
      </w:r>
      <w:r>
        <w:rPr>
          <w:b/>
          <w:bCs/>
          <w:noProof/>
        </w:rPr>
        <w:drawing>
          <wp:anchor distT="0" distB="0" distL="114300" distR="114300" simplePos="0" relativeHeight="251669504" behindDoc="1" locked="0" layoutInCell="1" allowOverlap="1">
            <wp:simplePos x="0" y="0"/>
            <wp:positionH relativeFrom="column">
              <wp:posOffset>-635</wp:posOffset>
            </wp:positionH>
            <wp:positionV relativeFrom="paragraph">
              <wp:posOffset>201930</wp:posOffset>
            </wp:positionV>
            <wp:extent cx="2687955" cy="1990090"/>
            <wp:effectExtent l="19050" t="0" r="0" b="0"/>
            <wp:wrapTight wrapText="bothSides">
              <wp:wrapPolygon edited="0">
                <wp:start x="-153" y="0"/>
                <wp:lineTo x="-153" y="21297"/>
                <wp:lineTo x="21585" y="21297"/>
                <wp:lineTo x="21585" y="0"/>
                <wp:lineTo x="-153" y="0"/>
              </wp:wrapPolygon>
            </wp:wrapTight>
            <wp:docPr id="14" name="Obrázok 13" descr="IMG_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9.jpg"/>
                    <pic:cNvPicPr/>
                  </pic:nvPicPr>
                  <pic:blipFill>
                    <a:blip r:embed="rId27" cstate="print"/>
                    <a:srcRect l="20010" t="27250" r="24767" b="18616"/>
                    <a:stretch>
                      <a:fillRect/>
                    </a:stretch>
                  </pic:blipFill>
                  <pic:spPr>
                    <a:xfrm>
                      <a:off x="0" y="0"/>
                      <a:ext cx="2687955" cy="1990090"/>
                    </a:xfrm>
                    <a:prstGeom prst="rect">
                      <a:avLst/>
                    </a:prstGeom>
                  </pic:spPr>
                </pic:pic>
              </a:graphicData>
            </a:graphic>
          </wp:anchor>
        </w:drawing>
      </w:r>
    </w:p>
    <w:p w:rsidR="004602CD" w:rsidRDefault="009B3068" w:rsidP="009630BF">
      <w:pPr>
        <w:rPr>
          <w:rStyle w:val="Siln"/>
          <w:b w:val="0"/>
          <w:sz w:val="24"/>
        </w:rPr>
      </w:pPr>
      <w:r>
        <w:rPr>
          <w:rStyle w:val="Siln"/>
          <w:sz w:val="24"/>
        </w:rPr>
        <w:t>Obrázok</w:t>
      </w:r>
      <w:r w:rsidR="00514C94" w:rsidRPr="00B22A7A">
        <w:rPr>
          <w:rStyle w:val="Siln"/>
          <w:sz w:val="24"/>
        </w:rPr>
        <w:t xml:space="preserve"> 4</w:t>
      </w:r>
      <w:r w:rsidR="004602CD">
        <w:rPr>
          <w:rStyle w:val="Siln"/>
          <w:sz w:val="24"/>
        </w:rPr>
        <w:t xml:space="preserve"> </w:t>
      </w:r>
      <w:r w:rsidR="004602CD">
        <w:rPr>
          <w:rStyle w:val="Siln"/>
          <w:b w:val="0"/>
          <w:sz w:val="24"/>
        </w:rPr>
        <w:t>Natívny preparát</w:t>
      </w:r>
      <w:r w:rsidR="009630BF">
        <w:rPr>
          <w:rStyle w:val="Siln"/>
          <w:b w:val="0"/>
          <w:sz w:val="24"/>
        </w:rPr>
        <w:tab/>
      </w:r>
      <w:r w:rsidR="009630BF">
        <w:rPr>
          <w:rStyle w:val="Siln"/>
          <w:b w:val="0"/>
          <w:sz w:val="24"/>
        </w:rPr>
        <w:tab/>
      </w:r>
      <w:r w:rsidR="009630BF">
        <w:rPr>
          <w:rStyle w:val="Siln"/>
          <w:b w:val="0"/>
          <w:sz w:val="24"/>
        </w:rPr>
        <w:tab/>
      </w:r>
      <w:r w:rsidR="009630BF" w:rsidRPr="007449C8">
        <w:rPr>
          <w:rStyle w:val="Siln"/>
          <w:sz w:val="24"/>
        </w:rPr>
        <w:t>Obr. 5</w:t>
      </w:r>
      <w:r w:rsidR="009630BF">
        <w:rPr>
          <w:rStyle w:val="Siln"/>
          <w:b w:val="0"/>
          <w:sz w:val="24"/>
        </w:rPr>
        <w:t xml:space="preserve"> Farbenie podľa Grama</w:t>
      </w:r>
    </w:p>
    <w:p w:rsidR="009D0929" w:rsidRDefault="004F4327" w:rsidP="00514C94">
      <w:pPr>
        <w:ind w:firstLine="0"/>
        <w:rPr>
          <w:rStyle w:val="Siln"/>
          <w:b w:val="0"/>
          <w:sz w:val="24"/>
        </w:rPr>
      </w:pPr>
      <w:r>
        <w:rPr>
          <w:rStyle w:val="Siln"/>
          <w:b w:val="0"/>
          <w:sz w:val="24"/>
        </w:rPr>
        <w:tab/>
        <w:t>(foto: Kováčová, 2020)</w:t>
      </w:r>
      <w:r>
        <w:rPr>
          <w:rStyle w:val="Siln"/>
          <w:b w:val="0"/>
          <w:sz w:val="24"/>
        </w:rPr>
        <w:tab/>
      </w:r>
      <w:r>
        <w:rPr>
          <w:rStyle w:val="Siln"/>
          <w:b w:val="0"/>
          <w:sz w:val="24"/>
        </w:rPr>
        <w:tab/>
      </w:r>
      <w:r>
        <w:rPr>
          <w:rStyle w:val="Siln"/>
          <w:b w:val="0"/>
          <w:sz w:val="24"/>
        </w:rPr>
        <w:tab/>
        <w:t xml:space="preserve">      (foto: Kováčová, 2020)</w:t>
      </w:r>
    </w:p>
    <w:p w:rsidR="000B4111" w:rsidRDefault="000B4111" w:rsidP="004115B4">
      <w:pPr>
        <w:ind w:firstLine="0"/>
        <w:rPr>
          <w:rStyle w:val="Siln"/>
        </w:rPr>
      </w:pPr>
    </w:p>
    <w:p w:rsidR="00514C94" w:rsidRDefault="00514C94" w:rsidP="004115B4">
      <w:pPr>
        <w:ind w:firstLine="0"/>
        <w:rPr>
          <w:rStyle w:val="Siln"/>
        </w:rPr>
      </w:pPr>
      <w:r w:rsidRPr="00514C94">
        <w:rPr>
          <w:rStyle w:val="Siln"/>
        </w:rPr>
        <w:t>Preparát farbený podľa Grama</w:t>
      </w:r>
    </w:p>
    <w:p w:rsidR="00514C94" w:rsidRDefault="002D0456" w:rsidP="00747560">
      <w:pPr>
        <w:ind w:firstLine="851"/>
        <w:rPr>
          <w:rStyle w:val="Siln"/>
          <w:b w:val="0"/>
          <w:sz w:val="24"/>
        </w:rPr>
      </w:pPr>
      <w:r>
        <w:rPr>
          <w:rStyle w:val="Siln"/>
          <w:b w:val="0"/>
          <w:sz w:val="24"/>
        </w:rPr>
        <w:t>Preparáty ofarbené podľa Grama sa používajú prevažne pre diagnostiku prítomnosti kvasiniek v steroch zo sliznice a v náteroch z tekutých materiálov. Takto zafarbené kvasinky sa javia ako grampozitívne oválne bunky</w:t>
      </w:r>
      <w:r w:rsidR="009B3068">
        <w:rPr>
          <w:rStyle w:val="Siln"/>
          <w:b w:val="0"/>
          <w:sz w:val="24"/>
        </w:rPr>
        <w:t xml:space="preserve"> (obrázok</w:t>
      </w:r>
      <w:r w:rsidR="001E3C27">
        <w:rPr>
          <w:rStyle w:val="Siln"/>
          <w:b w:val="0"/>
          <w:sz w:val="24"/>
        </w:rPr>
        <w:t xml:space="preserve"> 5)</w:t>
      </w:r>
      <w:r w:rsidR="00712372">
        <w:rPr>
          <w:rStyle w:val="Siln"/>
          <w:b w:val="0"/>
          <w:sz w:val="24"/>
        </w:rPr>
        <w:t>. Okrem mykotického nálezu je možné hodnotiť aj prítomnosť bakteriálnej flóry, epitélií, leukocytov a podobne (</w:t>
      </w:r>
      <w:r w:rsidR="00B331FD">
        <w:rPr>
          <w:rStyle w:val="Siln"/>
          <w:b w:val="0"/>
          <w:sz w:val="24"/>
        </w:rPr>
        <w:t>Votava, 2001</w:t>
      </w:r>
      <w:r w:rsidR="00712372">
        <w:rPr>
          <w:rStyle w:val="Siln"/>
          <w:b w:val="0"/>
          <w:sz w:val="24"/>
        </w:rPr>
        <w:t>)</w:t>
      </w:r>
      <w:r>
        <w:rPr>
          <w:rStyle w:val="Siln"/>
          <w:b w:val="0"/>
          <w:sz w:val="24"/>
        </w:rPr>
        <w:t xml:space="preserve">. </w:t>
      </w:r>
    </w:p>
    <w:p w:rsidR="00712372" w:rsidRDefault="00712372" w:rsidP="008B3BB3">
      <w:pPr>
        <w:tabs>
          <w:tab w:val="left" w:pos="1134"/>
        </w:tabs>
        <w:rPr>
          <w:rStyle w:val="Siln"/>
          <w:sz w:val="24"/>
        </w:rPr>
      </w:pPr>
    </w:p>
    <w:p w:rsidR="000B4111" w:rsidRDefault="000B4111" w:rsidP="008B3BB3">
      <w:pPr>
        <w:tabs>
          <w:tab w:val="left" w:pos="1134"/>
        </w:tabs>
        <w:rPr>
          <w:rStyle w:val="Siln"/>
          <w:sz w:val="24"/>
        </w:rPr>
      </w:pPr>
    </w:p>
    <w:p w:rsidR="000B4111" w:rsidRDefault="000B4111" w:rsidP="008B3BB3">
      <w:pPr>
        <w:tabs>
          <w:tab w:val="left" w:pos="1134"/>
        </w:tabs>
        <w:rPr>
          <w:rStyle w:val="Siln"/>
          <w:sz w:val="24"/>
        </w:rPr>
      </w:pPr>
    </w:p>
    <w:p w:rsidR="00317C82" w:rsidRDefault="00317C82" w:rsidP="004115B4">
      <w:pPr>
        <w:ind w:firstLine="0"/>
        <w:rPr>
          <w:rStyle w:val="Siln"/>
        </w:rPr>
      </w:pPr>
      <w:r w:rsidRPr="00514C94">
        <w:rPr>
          <w:rStyle w:val="Siln"/>
        </w:rPr>
        <w:lastRenderedPageBreak/>
        <w:t>Luhový preparát</w:t>
      </w:r>
    </w:p>
    <w:p w:rsidR="00317C82" w:rsidRDefault="00317C82" w:rsidP="00747560">
      <w:pPr>
        <w:ind w:firstLine="851"/>
        <w:rPr>
          <w:rStyle w:val="Siln"/>
          <w:b w:val="0"/>
          <w:sz w:val="24"/>
        </w:rPr>
      </w:pPr>
      <w:r>
        <w:rPr>
          <w:rStyle w:val="Siln"/>
          <w:b w:val="0"/>
          <w:sz w:val="24"/>
        </w:rPr>
        <w:t xml:space="preserve">Slúži k prejasneniu a rozlíšeniu mykotických štruktúr predovšetkým v kožných šupinách, nechtoch, bioptickom a nekroptickom materiály. U kvasinkových ochoreniach má najväčšie uplatnenie v gynekológii pri vyšetrení vaginálneho sekrétu pre diferenčnú diagnostiku pošvového zápalu mikrobiálneho pôvodu. </w:t>
      </w:r>
    </w:p>
    <w:p w:rsidR="00317C82" w:rsidRDefault="00317C82" w:rsidP="00747560">
      <w:pPr>
        <w:ind w:firstLine="851"/>
        <w:rPr>
          <w:rStyle w:val="Siln"/>
          <w:b w:val="0"/>
          <w:sz w:val="24"/>
        </w:rPr>
      </w:pPr>
      <w:r>
        <w:rPr>
          <w:rStyle w:val="Siln"/>
          <w:b w:val="0"/>
          <w:sz w:val="24"/>
        </w:rPr>
        <w:t xml:space="preserve">Vyšetrovaný materiál sa umiestni do kvapky roztoku hydroxidu draselného alebo sodného v koncentrácii 10-20%. Pre zvýraznenie buniek sa k nemu pridáva Parkerov atrament v pomere 10:1. po krátkom pôsobení luhu sa prikryje krycím sklíčkom a pozerá mikroskopom v suchom systéme </w:t>
      </w:r>
      <w:r w:rsidRPr="00726A34">
        <w:rPr>
          <w:rStyle w:val="Siln"/>
          <w:b w:val="0"/>
          <w:color w:val="000000" w:themeColor="text1"/>
          <w:sz w:val="24"/>
        </w:rPr>
        <w:t>(Otčenášek et al., 1991).</w:t>
      </w:r>
    </w:p>
    <w:p w:rsidR="00317C82" w:rsidRDefault="00317C82" w:rsidP="00514C94">
      <w:pPr>
        <w:ind w:firstLine="0"/>
        <w:rPr>
          <w:rStyle w:val="Siln"/>
        </w:rPr>
      </w:pPr>
    </w:p>
    <w:p w:rsidR="00514C94" w:rsidRDefault="00514C94" w:rsidP="004115B4">
      <w:pPr>
        <w:ind w:firstLine="0"/>
        <w:rPr>
          <w:rStyle w:val="Siln"/>
        </w:rPr>
      </w:pPr>
      <w:r w:rsidRPr="00514C94">
        <w:rPr>
          <w:rStyle w:val="Siln"/>
        </w:rPr>
        <w:t>Fluorescenčná mikroskopia</w:t>
      </w:r>
    </w:p>
    <w:p w:rsidR="009D0929" w:rsidRDefault="00C96795" w:rsidP="00747560">
      <w:pPr>
        <w:ind w:firstLine="851"/>
        <w:rPr>
          <w:rStyle w:val="Siln"/>
          <w:b w:val="0"/>
          <w:sz w:val="24"/>
        </w:rPr>
      </w:pPr>
      <w:r>
        <w:rPr>
          <w:bCs/>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1059815</wp:posOffset>
            </wp:positionV>
            <wp:extent cx="2846070" cy="2026920"/>
            <wp:effectExtent l="19050" t="0" r="0" b="0"/>
            <wp:wrapTopAndBottom/>
            <wp:docPr id="9" name="Obrázok 1" descr="https://www.frontiersin.org/files/Articles/370013/fimmu-09-01058-HTML-r1/image_m/fimmu-09-01058-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370013/fimmu-09-01058-HTML-r1/image_m/fimmu-09-01058-g001.jpg"/>
                    <pic:cNvPicPr>
                      <a:picLocks noChangeAspect="1" noChangeArrowheads="1"/>
                    </pic:cNvPicPr>
                  </pic:nvPicPr>
                  <pic:blipFill>
                    <a:blip r:embed="rId28" cstate="print"/>
                    <a:srcRect l="51320" t="23784" b="10429"/>
                    <a:stretch>
                      <a:fillRect/>
                    </a:stretch>
                  </pic:blipFill>
                  <pic:spPr bwMode="auto">
                    <a:xfrm>
                      <a:off x="0" y="0"/>
                      <a:ext cx="2846070" cy="2026920"/>
                    </a:xfrm>
                    <a:prstGeom prst="rect">
                      <a:avLst/>
                    </a:prstGeom>
                    <a:noFill/>
                    <a:ln w="9525">
                      <a:noFill/>
                      <a:miter lim="800000"/>
                      <a:headEnd/>
                      <a:tailEnd/>
                    </a:ln>
                  </pic:spPr>
                </pic:pic>
              </a:graphicData>
            </a:graphic>
          </wp:anchor>
        </w:drawing>
      </w:r>
      <w:r w:rsidR="004E0F62">
        <w:rPr>
          <w:bCs/>
          <w:noProof/>
        </w:rPr>
        <w:drawing>
          <wp:anchor distT="0" distB="0" distL="114300" distR="114300" simplePos="0" relativeHeight="251680768" behindDoc="0" locked="0" layoutInCell="1" allowOverlap="1">
            <wp:simplePos x="0" y="0"/>
            <wp:positionH relativeFrom="column">
              <wp:posOffset>2904490</wp:posOffset>
            </wp:positionH>
            <wp:positionV relativeFrom="paragraph">
              <wp:posOffset>1075055</wp:posOffset>
            </wp:positionV>
            <wp:extent cx="2693670" cy="2026920"/>
            <wp:effectExtent l="19050" t="0" r="0" b="0"/>
            <wp:wrapTopAndBottom/>
            <wp:docPr id="42" name="Obrázok 16" descr="IMG_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3.jpg"/>
                    <pic:cNvPicPr/>
                  </pic:nvPicPr>
                  <pic:blipFill>
                    <a:blip r:embed="rId29" cstate="print"/>
                    <a:srcRect l="27788" t="13297" r="19963" b="38798"/>
                    <a:stretch>
                      <a:fillRect/>
                    </a:stretch>
                  </pic:blipFill>
                  <pic:spPr>
                    <a:xfrm>
                      <a:off x="0" y="0"/>
                      <a:ext cx="2693670" cy="2026920"/>
                    </a:xfrm>
                    <a:prstGeom prst="rect">
                      <a:avLst/>
                    </a:prstGeom>
                  </pic:spPr>
                </pic:pic>
              </a:graphicData>
            </a:graphic>
          </wp:anchor>
        </w:drawing>
      </w:r>
      <w:r w:rsidR="00712372">
        <w:rPr>
          <w:rStyle w:val="Siln"/>
          <w:b w:val="0"/>
          <w:sz w:val="24"/>
        </w:rPr>
        <w:t>Kvasinkové mikroorganizmy je možné zafarbiť prostredníctvom fluorescenčnej farbičky, ktorá sa špecificky viaže na steny kvasiniek , ale aj ostatných húb</w:t>
      </w:r>
      <w:r w:rsidR="009B3068">
        <w:rPr>
          <w:rStyle w:val="Siln"/>
          <w:b w:val="0"/>
          <w:sz w:val="24"/>
        </w:rPr>
        <w:t xml:space="preserve"> (obrázok</w:t>
      </w:r>
      <w:r w:rsidR="001E3C27">
        <w:rPr>
          <w:rStyle w:val="Siln"/>
          <w:b w:val="0"/>
          <w:sz w:val="24"/>
        </w:rPr>
        <w:t xml:space="preserve"> 6)</w:t>
      </w:r>
      <w:r w:rsidR="00712372">
        <w:rPr>
          <w:rStyle w:val="Siln"/>
          <w:b w:val="0"/>
          <w:sz w:val="24"/>
        </w:rPr>
        <w:t>. Preparát sa sleduje v dopadajúcom svetle fluorescenčného mikroskopu (</w:t>
      </w:r>
      <w:r w:rsidR="004C0A0C">
        <w:rPr>
          <w:rStyle w:val="Siln"/>
          <w:b w:val="0"/>
          <w:sz w:val="24"/>
        </w:rPr>
        <w:t>Pringle et al., 1989</w:t>
      </w:r>
      <w:r w:rsidR="00712372">
        <w:rPr>
          <w:rStyle w:val="Siln"/>
          <w:b w:val="0"/>
          <w:sz w:val="24"/>
        </w:rPr>
        <w:t xml:space="preserve">). </w:t>
      </w:r>
    </w:p>
    <w:p w:rsidR="000B4111" w:rsidRPr="005D7280" w:rsidRDefault="000B4111" w:rsidP="00496A3C">
      <w:pPr>
        <w:tabs>
          <w:tab w:val="left" w:pos="3120"/>
        </w:tabs>
        <w:ind w:firstLine="0"/>
        <w:jc w:val="left"/>
        <w:rPr>
          <w:rStyle w:val="Siln"/>
          <w:bCs w:val="0"/>
          <w:color w:val="000000" w:themeColor="text1"/>
          <w:sz w:val="24"/>
        </w:rPr>
      </w:pPr>
      <w:r>
        <w:rPr>
          <w:rStyle w:val="Siln"/>
          <w:sz w:val="24"/>
        </w:rPr>
        <w:t xml:space="preserve">     </w:t>
      </w:r>
      <w:r w:rsidRPr="0097659E">
        <w:rPr>
          <w:rStyle w:val="Siln"/>
          <w:sz w:val="24"/>
        </w:rPr>
        <w:t>Obr</w:t>
      </w:r>
      <w:r>
        <w:rPr>
          <w:rStyle w:val="Siln"/>
          <w:sz w:val="24"/>
        </w:rPr>
        <w:t>ázok</w:t>
      </w:r>
      <w:r w:rsidRPr="0097659E">
        <w:rPr>
          <w:rStyle w:val="Siln"/>
          <w:sz w:val="24"/>
        </w:rPr>
        <w:t xml:space="preserve"> 6</w:t>
      </w:r>
      <w:r>
        <w:rPr>
          <w:rStyle w:val="Siln"/>
          <w:b w:val="0"/>
          <w:sz w:val="24"/>
        </w:rPr>
        <w:t xml:space="preserve"> Fluorescenčné farbenie </w:t>
      </w:r>
      <w:r>
        <w:rPr>
          <w:rStyle w:val="Siln"/>
          <w:b w:val="0"/>
          <w:sz w:val="24"/>
        </w:rPr>
        <w:tab/>
      </w:r>
      <w:r>
        <w:rPr>
          <w:rStyle w:val="Siln"/>
          <w:b w:val="0"/>
          <w:sz w:val="24"/>
        </w:rPr>
        <w:tab/>
      </w:r>
      <w:r>
        <w:rPr>
          <w:rStyle w:val="Siln"/>
          <w:bCs w:val="0"/>
          <w:color w:val="000000" w:themeColor="text1"/>
          <w:sz w:val="24"/>
        </w:rPr>
        <w:t>Obrázok</w:t>
      </w:r>
      <w:r w:rsidR="00496A3C">
        <w:rPr>
          <w:rStyle w:val="Siln"/>
          <w:bCs w:val="0"/>
          <w:color w:val="000000" w:themeColor="text1"/>
          <w:sz w:val="24"/>
        </w:rPr>
        <w:t xml:space="preserve"> </w:t>
      </w:r>
      <w:r>
        <w:rPr>
          <w:rStyle w:val="Siln"/>
          <w:bCs w:val="0"/>
          <w:color w:val="000000" w:themeColor="text1"/>
          <w:sz w:val="24"/>
        </w:rPr>
        <w:t xml:space="preserve">7 </w:t>
      </w:r>
      <w:r>
        <w:rPr>
          <w:rStyle w:val="Siln"/>
          <w:b w:val="0"/>
          <w:bCs w:val="0"/>
          <w:color w:val="000000" w:themeColor="text1"/>
          <w:sz w:val="24"/>
        </w:rPr>
        <w:t>Laktofenolový preparát</w:t>
      </w:r>
      <w:r>
        <w:rPr>
          <w:rStyle w:val="Siln"/>
          <w:b w:val="0"/>
          <w:sz w:val="24"/>
        </w:rPr>
        <w:t xml:space="preserve"> (</w:t>
      </w:r>
      <w:hyperlink r:id="rId30" w:history="1">
        <w:r w:rsidRPr="007449C8">
          <w:rPr>
            <w:rStyle w:val="Hypertextovprepojenie"/>
            <w:color w:val="000000" w:themeColor="text1"/>
            <w:u w:val="none"/>
          </w:rPr>
          <w:t>www.frontiersin.org</w:t>
        </w:r>
      </w:hyperlink>
      <w:r w:rsidRPr="007449C8">
        <w:rPr>
          <w:rStyle w:val="Siln"/>
          <w:b w:val="0"/>
          <w:color w:val="000000" w:themeColor="text1"/>
          <w:sz w:val="24"/>
        </w:rPr>
        <w:t>,</w:t>
      </w:r>
      <w:r>
        <w:rPr>
          <w:rStyle w:val="Siln"/>
          <w:b w:val="0"/>
          <w:sz w:val="24"/>
        </w:rPr>
        <w:t xml:space="preserve"> 2020, upravené)</w:t>
      </w:r>
      <w:r>
        <w:rPr>
          <w:rStyle w:val="Siln"/>
          <w:b w:val="0"/>
          <w:sz w:val="24"/>
        </w:rPr>
        <w:tab/>
      </w:r>
      <w:r>
        <w:rPr>
          <w:rStyle w:val="Siln"/>
          <w:b w:val="0"/>
          <w:sz w:val="24"/>
        </w:rPr>
        <w:tab/>
      </w:r>
      <w:r>
        <w:rPr>
          <w:rStyle w:val="Siln"/>
          <w:b w:val="0"/>
          <w:sz w:val="24"/>
        </w:rPr>
        <w:tab/>
      </w:r>
      <w:r>
        <w:rPr>
          <w:rStyle w:val="Siln"/>
          <w:b w:val="0"/>
          <w:bCs w:val="0"/>
          <w:color w:val="000000" w:themeColor="text1"/>
          <w:sz w:val="24"/>
        </w:rPr>
        <w:t>(foto: Kováčová, 2020)</w:t>
      </w:r>
    </w:p>
    <w:p w:rsidR="009630BF" w:rsidRDefault="009630BF" w:rsidP="001524A9">
      <w:pPr>
        <w:ind w:firstLine="0"/>
        <w:rPr>
          <w:rStyle w:val="Siln"/>
          <w:b w:val="0"/>
          <w:sz w:val="24"/>
        </w:rPr>
      </w:pPr>
    </w:p>
    <w:p w:rsidR="004602CD" w:rsidRDefault="004602CD" w:rsidP="00B408CB">
      <w:pPr>
        <w:ind w:firstLine="0"/>
        <w:rPr>
          <w:rStyle w:val="Siln"/>
        </w:rPr>
      </w:pPr>
      <w:r w:rsidRPr="004602CD">
        <w:rPr>
          <w:rStyle w:val="Siln"/>
        </w:rPr>
        <w:t xml:space="preserve">Farbenie </w:t>
      </w:r>
      <w:r w:rsidR="00AA0925">
        <w:rPr>
          <w:rStyle w:val="Siln"/>
        </w:rPr>
        <w:t xml:space="preserve">s </w:t>
      </w:r>
      <w:r w:rsidRPr="004602CD">
        <w:rPr>
          <w:rStyle w:val="Siln"/>
        </w:rPr>
        <w:t>laktofenolom</w:t>
      </w:r>
    </w:p>
    <w:p w:rsidR="001524A9" w:rsidRDefault="003E3C3E" w:rsidP="00C96795">
      <w:pPr>
        <w:ind w:firstLine="851"/>
        <w:rPr>
          <w:rStyle w:val="Siln"/>
          <w:szCs w:val="28"/>
        </w:rPr>
      </w:pPr>
      <w:r>
        <w:rPr>
          <w:rStyle w:val="Siln"/>
          <w:b w:val="0"/>
          <w:sz w:val="24"/>
        </w:rPr>
        <w:t>Laktofenol je zmesou bavlníkovej modrej, ktorá farbí cytoplazmu, fenolu, kyseliny mliečnej a</w:t>
      </w:r>
      <w:r w:rsidR="001E3C27">
        <w:rPr>
          <w:rStyle w:val="Siln"/>
          <w:b w:val="0"/>
          <w:sz w:val="24"/>
        </w:rPr>
        <w:t> </w:t>
      </w:r>
      <w:r>
        <w:rPr>
          <w:rStyle w:val="Siln"/>
          <w:b w:val="0"/>
          <w:sz w:val="24"/>
        </w:rPr>
        <w:t>glycerolu</w:t>
      </w:r>
      <w:r w:rsidR="001E3C27">
        <w:rPr>
          <w:rStyle w:val="Siln"/>
          <w:b w:val="0"/>
          <w:sz w:val="24"/>
        </w:rPr>
        <w:t xml:space="preserve"> (obr. 7)</w:t>
      </w:r>
      <w:r>
        <w:rPr>
          <w:rStyle w:val="Siln"/>
          <w:b w:val="0"/>
          <w:sz w:val="24"/>
        </w:rPr>
        <w:t xml:space="preserve">. Svojou viskozitou a osmotickou hodnotou, ktorá je približne rovnaká s bunkami kvasiniek, zabraňuje vysušovaniu preparátu a deformácii buniek, zároveň preparát fixuje. </w:t>
      </w:r>
      <w:r w:rsidR="00AA0925">
        <w:rPr>
          <w:rStyle w:val="Siln"/>
          <w:b w:val="0"/>
          <w:sz w:val="24"/>
        </w:rPr>
        <w:t xml:space="preserve">Mikroskopicky sa hodnotí preparát suchým systémom pri 20-40 alebo až 100-násobnom zväčšení objektívu s použitím </w:t>
      </w:r>
      <w:r w:rsidR="00144AF2">
        <w:rPr>
          <w:rStyle w:val="Siln"/>
          <w:b w:val="0"/>
          <w:sz w:val="24"/>
        </w:rPr>
        <w:t xml:space="preserve">immerzného </w:t>
      </w:r>
      <w:r w:rsidR="00AA0925">
        <w:rPr>
          <w:rStyle w:val="Siln"/>
          <w:b w:val="0"/>
          <w:sz w:val="24"/>
        </w:rPr>
        <w:t>oleja (Shamly</w:t>
      </w:r>
      <w:r w:rsidR="001D38E5">
        <w:rPr>
          <w:rStyle w:val="Siln"/>
          <w:b w:val="0"/>
          <w:sz w:val="24"/>
        </w:rPr>
        <w:t xml:space="preserve"> et al.</w:t>
      </w:r>
      <w:r w:rsidR="00AA0925">
        <w:rPr>
          <w:rStyle w:val="Siln"/>
          <w:b w:val="0"/>
          <w:sz w:val="24"/>
        </w:rPr>
        <w:t xml:space="preserve">, 2014). </w:t>
      </w:r>
    </w:p>
    <w:p w:rsidR="00E17A75" w:rsidRDefault="00FB1B69" w:rsidP="00FB1B69">
      <w:pPr>
        <w:ind w:left="851" w:hanging="851"/>
        <w:rPr>
          <w:b/>
          <w:color w:val="000000" w:themeColor="text1"/>
          <w:sz w:val="28"/>
          <w:szCs w:val="28"/>
        </w:rPr>
      </w:pPr>
      <w:r>
        <w:rPr>
          <w:rStyle w:val="Siln"/>
          <w:szCs w:val="28"/>
        </w:rPr>
        <w:lastRenderedPageBreak/>
        <w:t>1.6.2</w:t>
      </w:r>
      <w:r>
        <w:rPr>
          <w:rStyle w:val="Siln"/>
          <w:szCs w:val="28"/>
        </w:rPr>
        <w:tab/>
      </w:r>
      <w:r w:rsidR="00E17A75" w:rsidRPr="00AF1ADE">
        <w:rPr>
          <w:b/>
          <w:color w:val="000000" w:themeColor="text1"/>
          <w:sz w:val="28"/>
          <w:szCs w:val="28"/>
        </w:rPr>
        <w:t>Kultivačná metóda</w:t>
      </w:r>
    </w:p>
    <w:p w:rsidR="003E4AEB" w:rsidRDefault="009D5AD1" w:rsidP="00747560">
      <w:pPr>
        <w:ind w:firstLine="851"/>
        <w:rPr>
          <w:color w:val="000000" w:themeColor="text1"/>
          <w:szCs w:val="28"/>
        </w:rPr>
      </w:pPr>
      <w:r>
        <w:rPr>
          <w:color w:val="000000" w:themeColor="text1"/>
          <w:szCs w:val="28"/>
        </w:rPr>
        <w:t>Po prijatí vzorky sa s</w:t>
      </w:r>
      <w:r w:rsidR="007D11B0">
        <w:rPr>
          <w:color w:val="000000" w:themeColor="text1"/>
          <w:szCs w:val="28"/>
        </w:rPr>
        <w:t xml:space="preserve">účasne s mikroskopickým vyšetrením začína  s kultiváciou na médiách vhodných pre rast kvasinkových mikroorganizmov. </w:t>
      </w:r>
      <w:r>
        <w:rPr>
          <w:color w:val="000000" w:themeColor="text1"/>
          <w:szCs w:val="28"/>
        </w:rPr>
        <w:t>Dlhoročnými skúsenosťami sa zistilo, že </w:t>
      </w:r>
      <w:r w:rsidR="00792DB8">
        <w:rPr>
          <w:color w:val="000000" w:themeColor="text1"/>
          <w:szCs w:val="28"/>
        </w:rPr>
        <w:t xml:space="preserve">u </w:t>
      </w:r>
      <w:r>
        <w:rPr>
          <w:color w:val="000000" w:themeColor="text1"/>
          <w:szCs w:val="28"/>
        </w:rPr>
        <w:t xml:space="preserve">relatívne </w:t>
      </w:r>
      <w:r w:rsidR="00792DB8">
        <w:rPr>
          <w:color w:val="000000" w:themeColor="text1"/>
          <w:szCs w:val="28"/>
        </w:rPr>
        <w:t>veľkého</w:t>
      </w:r>
      <w:r>
        <w:rPr>
          <w:color w:val="000000" w:themeColor="text1"/>
          <w:szCs w:val="28"/>
        </w:rPr>
        <w:t xml:space="preserve"> </w:t>
      </w:r>
      <w:r w:rsidR="00792DB8">
        <w:rPr>
          <w:color w:val="000000" w:themeColor="text1"/>
          <w:szCs w:val="28"/>
        </w:rPr>
        <w:t>počtu</w:t>
      </w:r>
      <w:r>
        <w:rPr>
          <w:color w:val="000000" w:themeColor="text1"/>
          <w:szCs w:val="28"/>
        </w:rPr>
        <w:t xml:space="preserve"> vzoriek </w:t>
      </w:r>
      <w:r w:rsidR="00792DB8">
        <w:rPr>
          <w:color w:val="000000" w:themeColor="text1"/>
          <w:szCs w:val="28"/>
        </w:rPr>
        <w:t xml:space="preserve">boli kvasinky zachytené kultiváciou, zatiaľ čo priama mikroskopia bola negatívna. </w:t>
      </w:r>
    </w:p>
    <w:p w:rsidR="003E4AEB" w:rsidRDefault="00792DB8" w:rsidP="00747560">
      <w:pPr>
        <w:ind w:firstLine="851"/>
        <w:rPr>
          <w:color w:val="000000" w:themeColor="text1"/>
          <w:szCs w:val="28"/>
        </w:rPr>
      </w:pPr>
      <w:r>
        <w:rPr>
          <w:color w:val="000000" w:themeColor="text1"/>
          <w:szCs w:val="28"/>
        </w:rPr>
        <w:t>V</w:t>
      </w:r>
      <w:r w:rsidR="007D11B0">
        <w:rPr>
          <w:color w:val="000000" w:themeColor="text1"/>
          <w:szCs w:val="28"/>
        </w:rPr>
        <w:t xml:space="preserve">eľa mikroskopických húb rastie na bežných bakteriologických kultivačných médiách, ale kolónie bývajú atypické. Preto sa používajú selektívne pôdy , ktoré sú vhodné pre rast väčšiny druhov kvasiniek. </w:t>
      </w:r>
      <w:r w:rsidR="000C4A26">
        <w:rPr>
          <w:color w:val="000000" w:themeColor="text1"/>
          <w:szCs w:val="28"/>
        </w:rPr>
        <w:t>Medzi najčastejšie používané rastové pôdy patria: Sabouraudov glukózový agar</w:t>
      </w:r>
      <w:r w:rsidR="009B3068">
        <w:rPr>
          <w:color w:val="000000" w:themeColor="text1"/>
          <w:szCs w:val="28"/>
        </w:rPr>
        <w:t>, ktorý môžeme vidieť na obrázku</w:t>
      </w:r>
      <w:r w:rsidR="0048361B">
        <w:rPr>
          <w:color w:val="000000" w:themeColor="text1"/>
          <w:szCs w:val="28"/>
        </w:rPr>
        <w:t xml:space="preserve"> 8, </w:t>
      </w:r>
      <w:r w:rsidR="000C4A26">
        <w:rPr>
          <w:color w:val="000000" w:themeColor="text1"/>
          <w:szCs w:val="28"/>
        </w:rPr>
        <w:t xml:space="preserve"> alebo jeho modifikácia s pridaním thiamínu, chloramfenikolu s gentamicínom  alebo so zmesou penicilínu a streptomycínu, agar s mozgosrdcovým výluhom bez antibiotík alebo s prídavkom antibiotík, agar s maltózou, CHROM agar Candida, CandiSelect 4, ryžový agar, Czapek-Dox agar.</w:t>
      </w:r>
    </w:p>
    <w:p w:rsidR="000865B6" w:rsidRDefault="000865B6" w:rsidP="00747560">
      <w:pPr>
        <w:ind w:firstLine="851"/>
        <w:rPr>
          <w:color w:val="000000" w:themeColor="text1"/>
          <w:szCs w:val="28"/>
        </w:rPr>
      </w:pPr>
      <w:r>
        <w:rPr>
          <w:color w:val="000000" w:themeColor="text1"/>
          <w:szCs w:val="28"/>
        </w:rPr>
        <w:t xml:space="preserve">Kultivácia môže prebiehať pri teplote 37°C a 25-27°C. </w:t>
      </w:r>
      <w:r w:rsidR="000C4A26">
        <w:rPr>
          <w:color w:val="000000" w:themeColor="text1"/>
          <w:szCs w:val="28"/>
        </w:rPr>
        <w:t xml:space="preserve"> </w:t>
      </w:r>
      <w:r>
        <w:rPr>
          <w:color w:val="000000" w:themeColor="text1"/>
          <w:szCs w:val="28"/>
        </w:rPr>
        <w:t xml:space="preserve">Nevýhodou kultivácie je časová náročnosť. Väčšinou prítomnosť kvasiniek dokážeme zistiť do 48 hodín, identifikovať a vykonať testy citlivosti na antimykotiká do 4-6 dní. </w:t>
      </w:r>
      <w:r w:rsidR="003E4AEB">
        <w:rPr>
          <w:color w:val="000000" w:themeColor="text1"/>
          <w:szCs w:val="28"/>
        </w:rPr>
        <w:t xml:space="preserve">Na kolóniách, ktoré narástli na príslušnom kultivačnom médiu je podstatné si všímať vzhľad, veľkosť a štruktúru kolónií, vrastanie kolónií alebo prenikanie pigmentu do pôdy.  Pre ďalšie laboratórne spracovanie, pre identifikáciu kultúry a zistenie vhodnej antimykotickej terapie sú potrebné čisté kultúry. </w:t>
      </w:r>
      <w:r w:rsidR="00274DDF">
        <w:rPr>
          <w:color w:val="000000" w:themeColor="text1"/>
          <w:szCs w:val="28"/>
        </w:rPr>
        <w:t>K</w:t>
      </w:r>
      <w:r w:rsidR="003E4AEB">
        <w:rPr>
          <w:color w:val="000000" w:themeColor="text1"/>
          <w:szCs w:val="28"/>
        </w:rPr>
        <w:t xml:space="preserve"> </w:t>
      </w:r>
      <w:r w:rsidR="00274DDF">
        <w:rPr>
          <w:color w:val="000000" w:themeColor="text1"/>
          <w:szCs w:val="28"/>
        </w:rPr>
        <w:t>určeniu</w:t>
      </w:r>
      <w:r w:rsidR="003E4AEB">
        <w:rPr>
          <w:color w:val="000000" w:themeColor="text1"/>
          <w:szCs w:val="28"/>
        </w:rPr>
        <w:t xml:space="preserve"> presného rodu a druhu kvasiniek sa využívajú ich metabolické aktivity a rastové vlastnosti</w:t>
      </w:r>
      <w:r w:rsidR="00E3231D">
        <w:rPr>
          <w:color w:val="000000" w:themeColor="text1"/>
          <w:szCs w:val="28"/>
        </w:rPr>
        <w:t xml:space="preserve"> (</w:t>
      </w:r>
      <w:r w:rsidR="00ED3531">
        <w:rPr>
          <w:color w:val="000000" w:themeColor="text1"/>
          <w:szCs w:val="28"/>
        </w:rPr>
        <w:t>Ilišiová, 2014</w:t>
      </w:r>
      <w:r w:rsidR="00E3231D">
        <w:rPr>
          <w:color w:val="000000" w:themeColor="text1"/>
          <w:szCs w:val="28"/>
        </w:rPr>
        <w:t>)</w:t>
      </w:r>
      <w:r w:rsidR="003E4AEB">
        <w:rPr>
          <w:color w:val="000000" w:themeColor="text1"/>
          <w:szCs w:val="28"/>
        </w:rPr>
        <w:t xml:space="preserve">.  </w:t>
      </w:r>
    </w:p>
    <w:p w:rsidR="00E016E8" w:rsidRPr="007D11B0" w:rsidRDefault="004B4091" w:rsidP="00747560">
      <w:pPr>
        <w:ind w:firstLine="851"/>
        <w:rPr>
          <w:color w:val="000000" w:themeColor="text1"/>
          <w:szCs w:val="28"/>
        </w:rPr>
      </w:pPr>
      <w:r>
        <w:rPr>
          <w:color w:val="000000" w:themeColor="text1"/>
          <w:szCs w:val="28"/>
        </w:rPr>
        <w:t>Na zistenie a hodnotenie citlivosti alebo rezistencie sa používajú kvalitatívne a kvantitatívne metódy. Pri kvalitatívnej metóde sa hodnotia veľkosti inhibičných zón, ktoré sa presne merajú v milimetroch, a zároveň sa určuje, či je testovaný kmeň citlivý alebo rezistentný voči danému antimykotiku. Ak vytvorí vyšetrovaný kmeň inhibičnú zónu vo väčšom priemere, než je hraničný priemer inhibičnej zóny pre citlivé kmene, pokladá sa za citlivý k danému antimykotiku. Tvorba inhibičnej zóny v rovnakom alebo menšom priemere sa považuje sa rezistenciu. Pri kvantitatívnom stanovení citlivosti sa používajú prúžky napustené vzostupným množstvom daného antimykotika. Prúžok sa položí na určenú pôdu, kde ihneď dochádza k prenikaniu antimykotika do agaru. Hodnota sa odčíta v mieste, kde okraj inhibičnej zóny pretína prúžok. Odčítaná hodnota sa porovnáva s interpretačnými kritériami pre citlivé a rezistentné hranice</w:t>
      </w:r>
      <w:r w:rsidR="00D900E0">
        <w:rPr>
          <w:color w:val="000000" w:themeColor="text1"/>
          <w:szCs w:val="28"/>
        </w:rPr>
        <w:t xml:space="preserve"> (Lee et al., 2009)</w:t>
      </w:r>
      <w:r>
        <w:rPr>
          <w:color w:val="000000" w:themeColor="text1"/>
          <w:szCs w:val="28"/>
        </w:rPr>
        <w:t xml:space="preserve">. </w:t>
      </w:r>
    </w:p>
    <w:p w:rsidR="00AF1ADE" w:rsidRDefault="00E3231D" w:rsidP="00747560">
      <w:pPr>
        <w:ind w:firstLine="851"/>
        <w:rPr>
          <w:color w:val="000000" w:themeColor="text1"/>
          <w:szCs w:val="28"/>
        </w:rPr>
      </w:pPr>
      <w:r>
        <w:rPr>
          <w:noProof/>
          <w:color w:val="000000" w:themeColor="text1"/>
          <w:szCs w:val="28"/>
        </w:rPr>
        <w:lastRenderedPageBreak/>
        <w:drawing>
          <wp:anchor distT="0" distB="0" distL="114300" distR="114300" simplePos="0" relativeHeight="251664384" behindDoc="0" locked="0" layoutInCell="1" allowOverlap="1">
            <wp:simplePos x="0" y="0"/>
            <wp:positionH relativeFrom="column">
              <wp:posOffset>861695</wp:posOffset>
            </wp:positionH>
            <wp:positionV relativeFrom="paragraph">
              <wp:posOffset>1969135</wp:posOffset>
            </wp:positionV>
            <wp:extent cx="3661410" cy="2636520"/>
            <wp:effectExtent l="19050" t="0" r="0" b="0"/>
            <wp:wrapTopAndBottom/>
            <wp:docPr id="7" name="Obrázok 2" descr="C:\Users\Bohunka\Desktop\kvasinky foto\IMG_2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hunka\Desktop\kvasinky foto\IMG_2998.JPG"/>
                    <pic:cNvPicPr>
                      <a:picLocks noChangeAspect="1" noChangeArrowheads="1"/>
                    </pic:cNvPicPr>
                  </pic:nvPicPr>
                  <pic:blipFill>
                    <a:blip r:embed="rId31" cstate="print"/>
                    <a:srcRect/>
                    <a:stretch>
                      <a:fillRect/>
                    </a:stretch>
                  </pic:blipFill>
                  <pic:spPr bwMode="auto">
                    <a:xfrm>
                      <a:off x="0" y="0"/>
                      <a:ext cx="3661410" cy="2636520"/>
                    </a:xfrm>
                    <a:prstGeom prst="rect">
                      <a:avLst/>
                    </a:prstGeom>
                    <a:noFill/>
                    <a:ln w="9525">
                      <a:noFill/>
                      <a:miter lim="800000"/>
                      <a:headEnd/>
                      <a:tailEnd/>
                    </a:ln>
                  </pic:spPr>
                </pic:pic>
              </a:graphicData>
            </a:graphic>
          </wp:anchor>
        </w:drawing>
      </w:r>
      <w:r w:rsidR="003E4AEB">
        <w:rPr>
          <w:color w:val="000000" w:themeColor="text1"/>
          <w:szCs w:val="28"/>
        </w:rPr>
        <w:t>Kvasinky sú súčasťou bežnej flóry človeka, preto je dôležité určiť kvantitatívne hranice od patologických hodnôt, ktoré by mohli mať význam pre stanovenie vyvolávateľa ochorenia.</w:t>
      </w:r>
      <w:r w:rsidR="00E016E8">
        <w:rPr>
          <w:color w:val="000000" w:themeColor="text1"/>
          <w:szCs w:val="28"/>
        </w:rPr>
        <w:t xml:space="preserve"> Niekedy nie je možné pôvodcu mykózy izolovať. Dôvodom môže byť predchádzajúca alebo prebiehajúca antimykotická terapia, nízka vitalita kvasinky, masívny rast kontaminujúcich baktérií, nevhodná vzorka alebo mŕtve hýfy vo vzorke. </w:t>
      </w:r>
      <w:r w:rsidR="003E4AEB">
        <w:rPr>
          <w:color w:val="000000" w:themeColor="text1"/>
          <w:szCs w:val="28"/>
        </w:rPr>
        <w:t xml:space="preserve"> </w:t>
      </w:r>
      <w:r w:rsidR="00792DB8">
        <w:rPr>
          <w:color w:val="000000" w:themeColor="text1"/>
          <w:szCs w:val="28"/>
        </w:rPr>
        <w:t xml:space="preserve">U primárne patogénnych pôvodcov mykóz je izolácia kvasinkového organizmu dostatočným kritériom k stanoveniu diagnózy. </w:t>
      </w:r>
    </w:p>
    <w:p w:rsidR="00E3231D" w:rsidRDefault="0052273E" w:rsidP="0052273E">
      <w:pPr>
        <w:ind w:firstLine="0"/>
        <w:rPr>
          <w:color w:val="000000" w:themeColor="text1"/>
          <w:szCs w:val="28"/>
        </w:rPr>
      </w:pPr>
      <w:r>
        <w:rPr>
          <w:b/>
          <w:color w:val="000000" w:themeColor="text1"/>
          <w:szCs w:val="28"/>
        </w:rPr>
        <w:t xml:space="preserve">    </w:t>
      </w:r>
      <w:r w:rsidR="009B3068">
        <w:rPr>
          <w:b/>
          <w:color w:val="000000" w:themeColor="text1"/>
          <w:szCs w:val="28"/>
        </w:rPr>
        <w:t>Obrázok</w:t>
      </w:r>
      <w:r w:rsidR="00B60400">
        <w:rPr>
          <w:b/>
          <w:color w:val="000000" w:themeColor="text1"/>
          <w:szCs w:val="28"/>
        </w:rPr>
        <w:t xml:space="preserve"> 8</w:t>
      </w:r>
      <w:r w:rsidR="00FA5EED">
        <w:rPr>
          <w:b/>
          <w:color w:val="000000" w:themeColor="text1"/>
          <w:szCs w:val="28"/>
        </w:rPr>
        <w:t xml:space="preserve"> </w:t>
      </w:r>
      <w:r w:rsidR="00FA5EED" w:rsidRPr="00FA5EED">
        <w:rPr>
          <w:i/>
          <w:color w:val="000000" w:themeColor="text1"/>
          <w:szCs w:val="28"/>
        </w:rPr>
        <w:t xml:space="preserve">Candida lusitaniae </w:t>
      </w:r>
      <w:r w:rsidR="00FA5EED" w:rsidRPr="00FA5EED">
        <w:rPr>
          <w:color w:val="000000" w:themeColor="text1"/>
          <w:szCs w:val="28"/>
        </w:rPr>
        <w:t>na</w:t>
      </w:r>
      <w:r w:rsidR="00FA5EED">
        <w:rPr>
          <w:b/>
          <w:i/>
          <w:color w:val="000000" w:themeColor="text1"/>
          <w:szCs w:val="28"/>
        </w:rPr>
        <w:t xml:space="preserve"> </w:t>
      </w:r>
      <w:r w:rsidR="00FA5EED">
        <w:rPr>
          <w:color w:val="000000" w:themeColor="text1"/>
          <w:szCs w:val="28"/>
        </w:rPr>
        <w:t>Sabouraudovom agare</w:t>
      </w:r>
      <w:r>
        <w:rPr>
          <w:color w:val="000000" w:themeColor="text1"/>
          <w:szCs w:val="28"/>
        </w:rPr>
        <w:t xml:space="preserve"> (foto: Kováčová, 2020)</w:t>
      </w:r>
    </w:p>
    <w:p w:rsidR="0068292D" w:rsidRPr="00FA5EED" w:rsidRDefault="0068292D" w:rsidP="0048361B">
      <w:pPr>
        <w:ind w:left="1416" w:firstLine="0"/>
        <w:rPr>
          <w:color w:val="000000" w:themeColor="text1"/>
          <w:szCs w:val="28"/>
        </w:rPr>
      </w:pPr>
    </w:p>
    <w:p w:rsidR="00E17A75" w:rsidRDefault="00FB1B69" w:rsidP="00FB1B69">
      <w:pPr>
        <w:ind w:left="851" w:hanging="851"/>
        <w:rPr>
          <w:rStyle w:val="Siln"/>
        </w:rPr>
      </w:pPr>
      <w:r>
        <w:rPr>
          <w:rStyle w:val="Siln"/>
        </w:rPr>
        <w:t>1.6.3</w:t>
      </w:r>
      <w:r>
        <w:rPr>
          <w:rStyle w:val="Siln"/>
        </w:rPr>
        <w:tab/>
        <w:t>B</w:t>
      </w:r>
      <w:r w:rsidR="007D4998">
        <w:rPr>
          <w:rStyle w:val="Siln"/>
        </w:rPr>
        <w:t>iochemické metódy</w:t>
      </w:r>
    </w:p>
    <w:p w:rsidR="001E39A6" w:rsidRDefault="001E39A6" w:rsidP="00747560">
      <w:pPr>
        <w:ind w:firstLine="851"/>
        <w:rPr>
          <w:rStyle w:val="Siln"/>
          <w:b w:val="0"/>
          <w:sz w:val="24"/>
        </w:rPr>
      </w:pPr>
      <w:r>
        <w:rPr>
          <w:rStyle w:val="Siln"/>
          <w:b w:val="0"/>
          <w:sz w:val="24"/>
        </w:rPr>
        <w:t xml:space="preserve">Biochemické vlastnosti kandíd sa hodnotia na základe niekoľko druhov rôznych testov. Jedným  sú asimilačné testy nazývané auxanogramy, ktoré sa používajú na zistenie schopnosti asimilácie cukrov a dusíkatých látok. Na podobnom princípe fungujú zymogramy, kde sa sleduje schopnosť skvasovania cukrov. </w:t>
      </w:r>
    </w:p>
    <w:p w:rsidR="0068292D" w:rsidRPr="001E39A6" w:rsidRDefault="0068292D" w:rsidP="00496A3C">
      <w:pPr>
        <w:ind w:firstLine="0"/>
        <w:rPr>
          <w:rStyle w:val="Siln"/>
          <w:b w:val="0"/>
          <w:sz w:val="24"/>
        </w:rPr>
      </w:pPr>
    </w:p>
    <w:p w:rsidR="007D4998" w:rsidRDefault="001E39A6" w:rsidP="00C96795">
      <w:pPr>
        <w:ind w:firstLine="0"/>
        <w:rPr>
          <w:rStyle w:val="Siln"/>
        </w:rPr>
      </w:pPr>
      <w:r>
        <w:rPr>
          <w:rStyle w:val="Siln"/>
        </w:rPr>
        <w:t>Auxanogramy</w:t>
      </w:r>
    </w:p>
    <w:p w:rsidR="00714CAD" w:rsidRDefault="00FE343E" w:rsidP="00747560">
      <w:pPr>
        <w:ind w:firstLine="851"/>
        <w:rPr>
          <w:rStyle w:val="Siln"/>
          <w:b w:val="0"/>
          <w:sz w:val="24"/>
        </w:rPr>
      </w:pPr>
      <w:r>
        <w:rPr>
          <w:rStyle w:val="Siln"/>
          <w:b w:val="0"/>
          <w:sz w:val="24"/>
        </w:rPr>
        <w:t xml:space="preserve">Schopnosť kvasiniek asimilovať sacharidy alebo zdroje uhlíka sa sleduje na </w:t>
      </w:r>
      <w:r w:rsidR="006A24D4">
        <w:rPr>
          <w:rStyle w:val="Siln"/>
          <w:b w:val="0"/>
          <w:sz w:val="24"/>
        </w:rPr>
        <w:t>Sabouradovom agare. Pripravuje sa z izolovaných kolónií. Hodnotí sa utilizácia testovaných cukrov, ktoré sú charakteristické pre jednotlivé druhy kvasiniek</w:t>
      </w:r>
      <w:r w:rsidR="001E3C27">
        <w:rPr>
          <w:rStyle w:val="Siln"/>
          <w:b w:val="0"/>
          <w:sz w:val="24"/>
        </w:rPr>
        <w:t xml:space="preserve"> (tab. 1)</w:t>
      </w:r>
      <w:r w:rsidR="006A24D4">
        <w:rPr>
          <w:rStyle w:val="Siln"/>
          <w:b w:val="0"/>
          <w:sz w:val="24"/>
        </w:rPr>
        <w:t xml:space="preserve">. </w:t>
      </w:r>
      <w:r w:rsidR="009A56A7">
        <w:rPr>
          <w:rStyle w:val="Siln"/>
          <w:b w:val="0"/>
          <w:sz w:val="24"/>
        </w:rPr>
        <w:t xml:space="preserve">Rast kmeňa je stimulovaný okolo disku s príslušným substrátom. </w:t>
      </w:r>
      <w:r w:rsidR="006A24D4">
        <w:rPr>
          <w:rStyle w:val="Siln"/>
          <w:b w:val="0"/>
          <w:sz w:val="24"/>
        </w:rPr>
        <w:t xml:space="preserve">Prostredníctvom tejto metódy je možno spoľahlivo a lacno určiť väčšinu bežne vyskytujúcich sa patogénnych druhov kvasinkových mikroorganizmov. </w:t>
      </w:r>
    </w:p>
    <w:p w:rsidR="00496A3C" w:rsidRDefault="00496A3C" w:rsidP="00747560">
      <w:pPr>
        <w:ind w:firstLine="851"/>
        <w:rPr>
          <w:rStyle w:val="Siln"/>
          <w:b w:val="0"/>
          <w:sz w:val="24"/>
        </w:rPr>
      </w:pPr>
    </w:p>
    <w:p w:rsidR="009A7B71" w:rsidRPr="009A7B71" w:rsidRDefault="009A7B71" w:rsidP="009A7B71">
      <w:pPr>
        <w:ind w:left="708" w:firstLine="708"/>
        <w:rPr>
          <w:rStyle w:val="Siln"/>
          <w:b w:val="0"/>
          <w:i/>
          <w:sz w:val="24"/>
        </w:rPr>
      </w:pPr>
      <w:r w:rsidRPr="00CD7920">
        <w:rPr>
          <w:rStyle w:val="Siln"/>
          <w:sz w:val="24"/>
        </w:rPr>
        <w:lastRenderedPageBreak/>
        <w:t>Tab</w:t>
      </w:r>
      <w:r w:rsidR="00496A3C">
        <w:rPr>
          <w:rStyle w:val="Siln"/>
          <w:sz w:val="24"/>
        </w:rPr>
        <w:t>uľka</w:t>
      </w:r>
      <w:r w:rsidRPr="00CD7920">
        <w:rPr>
          <w:rStyle w:val="Siln"/>
          <w:sz w:val="24"/>
        </w:rPr>
        <w:t xml:space="preserve"> 1</w:t>
      </w:r>
      <w:r>
        <w:rPr>
          <w:rStyle w:val="Siln"/>
          <w:b w:val="0"/>
          <w:sz w:val="24"/>
        </w:rPr>
        <w:t xml:space="preserve"> Biochemické vlastnosti (asimilácia) druhov rodu </w:t>
      </w:r>
      <w:r w:rsidRPr="00CD7920">
        <w:rPr>
          <w:rStyle w:val="Siln"/>
          <w:b w:val="0"/>
          <w:i/>
          <w:sz w:val="24"/>
        </w:rPr>
        <w:t>Candida</w:t>
      </w:r>
    </w:p>
    <w:tbl>
      <w:tblPr>
        <w:tblStyle w:val="Mriekatabuky"/>
        <w:tblW w:w="8516" w:type="dxa"/>
        <w:tblInd w:w="488" w:type="dxa"/>
        <w:tblLook w:val="04A0" w:firstRow="1" w:lastRow="0" w:firstColumn="1" w:lastColumn="0" w:noHBand="0" w:noVBand="1"/>
      </w:tblPr>
      <w:tblGrid>
        <w:gridCol w:w="2034"/>
        <w:gridCol w:w="655"/>
        <w:gridCol w:w="641"/>
        <w:gridCol w:w="626"/>
        <w:gridCol w:w="685"/>
        <w:gridCol w:w="685"/>
        <w:gridCol w:w="641"/>
        <w:gridCol w:w="641"/>
        <w:gridCol w:w="670"/>
        <w:gridCol w:w="612"/>
        <w:gridCol w:w="626"/>
      </w:tblGrid>
      <w:tr w:rsidR="00190423" w:rsidRPr="00640D36" w:rsidTr="00190423">
        <w:trPr>
          <w:trHeight w:val="429"/>
        </w:trPr>
        <w:tc>
          <w:tcPr>
            <w:tcW w:w="0" w:type="auto"/>
          </w:tcPr>
          <w:p w:rsidR="00190423" w:rsidRPr="00640D36" w:rsidRDefault="00190423" w:rsidP="00CD7920">
            <w:pPr>
              <w:ind w:firstLine="0"/>
              <w:jc w:val="center"/>
              <w:rPr>
                <w:rStyle w:val="Siln"/>
                <w:sz w:val="24"/>
              </w:rPr>
            </w:pPr>
            <w:r w:rsidRPr="00640D36">
              <w:rPr>
                <w:rStyle w:val="Siln"/>
                <w:sz w:val="24"/>
              </w:rPr>
              <w:t>Druh</w:t>
            </w:r>
          </w:p>
        </w:tc>
        <w:tc>
          <w:tcPr>
            <w:tcW w:w="0" w:type="auto"/>
          </w:tcPr>
          <w:p w:rsidR="00190423" w:rsidRPr="00640D36" w:rsidRDefault="00190423" w:rsidP="00CD7920">
            <w:pPr>
              <w:ind w:firstLine="0"/>
              <w:jc w:val="center"/>
              <w:rPr>
                <w:rStyle w:val="Siln"/>
                <w:sz w:val="24"/>
              </w:rPr>
            </w:pPr>
            <w:r w:rsidRPr="00640D36">
              <w:rPr>
                <w:rStyle w:val="Siln"/>
                <w:sz w:val="24"/>
              </w:rPr>
              <w:t>Glu</w:t>
            </w:r>
          </w:p>
        </w:tc>
        <w:tc>
          <w:tcPr>
            <w:tcW w:w="0" w:type="auto"/>
          </w:tcPr>
          <w:p w:rsidR="00190423" w:rsidRPr="00640D36" w:rsidRDefault="00190423" w:rsidP="00CD7920">
            <w:pPr>
              <w:ind w:firstLine="0"/>
              <w:jc w:val="center"/>
              <w:rPr>
                <w:rStyle w:val="Siln"/>
                <w:sz w:val="24"/>
              </w:rPr>
            </w:pPr>
            <w:r w:rsidRPr="00640D36">
              <w:rPr>
                <w:rStyle w:val="Siln"/>
                <w:sz w:val="24"/>
              </w:rPr>
              <w:t>Gal</w:t>
            </w:r>
          </w:p>
        </w:tc>
        <w:tc>
          <w:tcPr>
            <w:tcW w:w="0" w:type="auto"/>
          </w:tcPr>
          <w:p w:rsidR="00190423" w:rsidRPr="00640D36" w:rsidRDefault="00190423" w:rsidP="00CD7920">
            <w:pPr>
              <w:ind w:firstLine="0"/>
              <w:jc w:val="center"/>
              <w:rPr>
                <w:rStyle w:val="Siln"/>
                <w:sz w:val="24"/>
              </w:rPr>
            </w:pPr>
            <w:r w:rsidRPr="00640D36">
              <w:rPr>
                <w:rStyle w:val="Siln"/>
                <w:sz w:val="24"/>
              </w:rPr>
              <w:t>Sac</w:t>
            </w:r>
          </w:p>
        </w:tc>
        <w:tc>
          <w:tcPr>
            <w:tcW w:w="0" w:type="auto"/>
          </w:tcPr>
          <w:p w:rsidR="00190423" w:rsidRPr="00640D36" w:rsidRDefault="00190423" w:rsidP="00CD7920">
            <w:pPr>
              <w:ind w:firstLine="0"/>
              <w:jc w:val="center"/>
              <w:rPr>
                <w:rStyle w:val="Siln"/>
                <w:sz w:val="24"/>
              </w:rPr>
            </w:pPr>
            <w:r w:rsidRPr="00640D36">
              <w:rPr>
                <w:rStyle w:val="Siln"/>
                <w:sz w:val="24"/>
              </w:rPr>
              <w:t>Mal</w:t>
            </w:r>
          </w:p>
        </w:tc>
        <w:tc>
          <w:tcPr>
            <w:tcW w:w="0" w:type="auto"/>
          </w:tcPr>
          <w:p w:rsidR="00190423" w:rsidRPr="00640D36" w:rsidRDefault="00190423" w:rsidP="00CD7920">
            <w:pPr>
              <w:ind w:firstLine="0"/>
              <w:jc w:val="center"/>
              <w:rPr>
                <w:rStyle w:val="Siln"/>
                <w:sz w:val="24"/>
              </w:rPr>
            </w:pPr>
            <w:r w:rsidRPr="00640D36">
              <w:rPr>
                <w:rStyle w:val="Siln"/>
                <w:sz w:val="24"/>
              </w:rPr>
              <w:t>Lak</w:t>
            </w:r>
          </w:p>
        </w:tc>
        <w:tc>
          <w:tcPr>
            <w:tcW w:w="0" w:type="auto"/>
          </w:tcPr>
          <w:p w:rsidR="00190423" w:rsidRPr="00640D36" w:rsidRDefault="00190423" w:rsidP="00CD7920">
            <w:pPr>
              <w:ind w:firstLine="0"/>
              <w:jc w:val="center"/>
              <w:rPr>
                <w:rStyle w:val="Siln"/>
                <w:sz w:val="24"/>
              </w:rPr>
            </w:pPr>
            <w:r>
              <w:rPr>
                <w:rStyle w:val="Siln"/>
                <w:sz w:val="24"/>
              </w:rPr>
              <w:t>Raf</w:t>
            </w:r>
          </w:p>
        </w:tc>
        <w:tc>
          <w:tcPr>
            <w:tcW w:w="0" w:type="auto"/>
          </w:tcPr>
          <w:p w:rsidR="00190423" w:rsidRPr="00640D36" w:rsidRDefault="00190423" w:rsidP="00CD7920">
            <w:pPr>
              <w:ind w:firstLine="0"/>
              <w:jc w:val="center"/>
              <w:rPr>
                <w:rStyle w:val="Siln"/>
                <w:sz w:val="24"/>
              </w:rPr>
            </w:pPr>
            <w:r>
              <w:rPr>
                <w:rStyle w:val="Siln"/>
                <w:sz w:val="24"/>
              </w:rPr>
              <w:t>Tre</w:t>
            </w:r>
          </w:p>
        </w:tc>
        <w:tc>
          <w:tcPr>
            <w:tcW w:w="0" w:type="auto"/>
          </w:tcPr>
          <w:p w:rsidR="00190423" w:rsidRPr="00640D36" w:rsidRDefault="00190423" w:rsidP="00CD7920">
            <w:pPr>
              <w:ind w:firstLine="0"/>
              <w:jc w:val="center"/>
              <w:rPr>
                <w:rStyle w:val="Siln"/>
                <w:sz w:val="24"/>
              </w:rPr>
            </w:pPr>
            <w:r>
              <w:rPr>
                <w:rStyle w:val="Siln"/>
                <w:sz w:val="24"/>
              </w:rPr>
              <w:t>Mel</w:t>
            </w:r>
          </w:p>
        </w:tc>
        <w:tc>
          <w:tcPr>
            <w:tcW w:w="0" w:type="auto"/>
          </w:tcPr>
          <w:p w:rsidR="00190423" w:rsidRPr="00640D36" w:rsidRDefault="00190423" w:rsidP="00CD7920">
            <w:pPr>
              <w:ind w:firstLine="0"/>
              <w:jc w:val="center"/>
              <w:rPr>
                <w:rStyle w:val="Siln"/>
                <w:sz w:val="24"/>
              </w:rPr>
            </w:pPr>
            <w:r>
              <w:rPr>
                <w:rStyle w:val="Siln"/>
                <w:sz w:val="24"/>
              </w:rPr>
              <w:t>Cel</w:t>
            </w:r>
          </w:p>
        </w:tc>
        <w:tc>
          <w:tcPr>
            <w:tcW w:w="0" w:type="auto"/>
          </w:tcPr>
          <w:p w:rsidR="00190423" w:rsidRPr="00640D36" w:rsidRDefault="00190423" w:rsidP="00CD7920">
            <w:pPr>
              <w:ind w:firstLine="0"/>
              <w:jc w:val="center"/>
              <w:rPr>
                <w:rStyle w:val="Siln"/>
                <w:sz w:val="24"/>
              </w:rPr>
            </w:pPr>
            <w:r>
              <w:rPr>
                <w:rStyle w:val="Siln"/>
                <w:sz w:val="24"/>
              </w:rPr>
              <w:t>Xyl</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glabrata</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parapsilosis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krusei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29"/>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tropicalis</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lusitaniae</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c>
          <w:tcPr>
            <w:tcW w:w="0" w:type="auto"/>
          </w:tcPr>
          <w:p w:rsidR="00190423" w:rsidRDefault="00881C1C"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kefyr</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Pr="00CD7920" w:rsidRDefault="00190423" w:rsidP="00CD7920">
            <w:pPr>
              <w:ind w:firstLine="0"/>
              <w:jc w:val="center"/>
              <w:rPr>
                <w:rStyle w:val="Siln"/>
                <w:b w:val="0"/>
                <w:i/>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v</w:t>
            </w:r>
          </w:p>
        </w:tc>
        <w:tc>
          <w:tcPr>
            <w:tcW w:w="0" w:type="auto"/>
          </w:tcPr>
          <w:p w:rsidR="00190423" w:rsidRDefault="00190423" w:rsidP="00CD7920">
            <w:pPr>
              <w:ind w:firstLine="0"/>
              <w:jc w:val="center"/>
              <w:rPr>
                <w:rStyle w:val="Siln"/>
                <w:b w:val="0"/>
                <w:sz w:val="24"/>
              </w:rPr>
            </w:pPr>
            <w:r>
              <w:rPr>
                <w:rStyle w:val="Siln"/>
                <w:b w:val="0"/>
                <w:sz w:val="24"/>
              </w:rPr>
              <w:t>-</w:t>
            </w:r>
          </w:p>
        </w:tc>
      </w:tr>
      <w:tr w:rsidR="00190423" w:rsidTr="00190423">
        <w:trPr>
          <w:trHeight w:val="442"/>
        </w:trPr>
        <w:tc>
          <w:tcPr>
            <w:tcW w:w="0" w:type="auto"/>
          </w:tcPr>
          <w:p w:rsidR="00190423" w:rsidRPr="009A56A7" w:rsidRDefault="00190423" w:rsidP="00CD7920">
            <w:pPr>
              <w:ind w:firstLine="0"/>
              <w:jc w:val="center"/>
              <w:rPr>
                <w:rStyle w:val="Siln"/>
                <w:b w:val="0"/>
                <w:i/>
                <w:sz w:val="24"/>
              </w:rPr>
            </w:pPr>
            <w:r w:rsidRPr="009A56A7">
              <w:rPr>
                <w:rStyle w:val="Siln"/>
                <w:b w:val="0"/>
                <w:i/>
                <w:sz w:val="24"/>
              </w:rPr>
              <w:t>C. guilliermondii</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c>
          <w:tcPr>
            <w:tcW w:w="0" w:type="auto"/>
          </w:tcPr>
          <w:p w:rsidR="00190423" w:rsidRDefault="00190423" w:rsidP="00CD7920">
            <w:pPr>
              <w:ind w:firstLine="0"/>
              <w:jc w:val="center"/>
              <w:rPr>
                <w:rStyle w:val="Siln"/>
                <w:b w:val="0"/>
                <w:sz w:val="24"/>
              </w:rPr>
            </w:pPr>
            <w:r>
              <w:rPr>
                <w:rStyle w:val="Siln"/>
                <w:b w:val="0"/>
                <w:sz w:val="24"/>
              </w:rPr>
              <w:t>+</w:t>
            </w:r>
          </w:p>
        </w:tc>
      </w:tr>
    </w:tbl>
    <w:p w:rsidR="0048361B" w:rsidRDefault="0048361B" w:rsidP="00190423">
      <w:pPr>
        <w:rPr>
          <w:rStyle w:val="Siln"/>
          <w:b w:val="0"/>
          <w:sz w:val="24"/>
        </w:rPr>
      </w:pPr>
    </w:p>
    <w:p w:rsidR="00190423" w:rsidRDefault="00190423" w:rsidP="00190423">
      <w:pPr>
        <w:rPr>
          <w:rStyle w:val="Siln"/>
          <w:b w:val="0"/>
          <w:sz w:val="24"/>
        </w:rPr>
      </w:pPr>
      <w:r>
        <w:rPr>
          <w:rStyle w:val="Siln"/>
          <w:b w:val="0"/>
          <w:sz w:val="24"/>
        </w:rPr>
        <w:t>Glu – glukóza, Gal – galaktóza, Sac – sacharóza, Mal – maltóza, Lak – laktóza,</w:t>
      </w:r>
      <w:r w:rsidR="004A5E21">
        <w:rPr>
          <w:rStyle w:val="Siln"/>
          <w:b w:val="0"/>
          <w:sz w:val="24"/>
        </w:rPr>
        <w:t xml:space="preserve"> Raf – reafinóza, Tre – trehalóza, Mel – melibióza, Cel – celobióza, Xyl - xylóza</w:t>
      </w:r>
    </w:p>
    <w:p w:rsidR="00190423" w:rsidRPr="00190423" w:rsidRDefault="00190423" w:rsidP="00190423">
      <w:pPr>
        <w:rPr>
          <w:rStyle w:val="Siln"/>
          <w:b w:val="0"/>
          <w:sz w:val="24"/>
        </w:rPr>
      </w:pPr>
      <w:r>
        <w:rPr>
          <w:rStyle w:val="Siln"/>
          <w:b w:val="0"/>
          <w:sz w:val="24"/>
        </w:rPr>
        <w:t xml:space="preserve">Výsledok + pozitívny, - negatívny, v variabilný </w:t>
      </w:r>
      <w:r>
        <w:rPr>
          <w:rStyle w:val="Siln"/>
          <w:b w:val="0"/>
          <w:color w:val="FF0000"/>
          <w:sz w:val="24"/>
        </w:rPr>
        <w:t xml:space="preserve"> </w:t>
      </w:r>
    </w:p>
    <w:p w:rsidR="00190423" w:rsidRDefault="00190423" w:rsidP="00BA5971">
      <w:pPr>
        <w:ind w:firstLine="0"/>
        <w:rPr>
          <w:rStyle w:val="Siln"/>
        </w:rPr>
      </w:pPr>
    </w:p>
    <w:p w:rsidR="001E39A6" w:rsidRDefault="001E39A6" w:rsidP="00C96795">
      <w:pPr>
        <w:ind w:firstLine="0"/>
        <w:rPr>
          <w:rStyle w:val="Siln"/>
        </w:rPr>
      </w:pPr>
      <w:r>
        <w:rPr>
          <w:rStyle w:val="Siln"/>
        </w:rPr>
        <w:t>Zymogramy</w:t>
      </w:r>
    </w:p>
    <w:p w:rsidR="006A24D4" w:rsidRDefault="006A24D4" w:rsidP="00747560">
      <w:pPr>
        <w:ind w:firstLine="851"/>
        <w:rPr>
          <w:rStyle w:val="Siln"/>
          <w:b w:val="0"/>
          <w:sz w:val="24"/>
        </w:rPr>
      </w:pPr>
      <w:r>
        <w:rPr>
          <w:rStyle w:val="Siln"/>
          <w:b w:val="0"/>
          <w:sz w:val="24"/>
        </w:rPr>
        <w:t xml:space="preserve">Tieto testy sú </w:t>
      </w:r>
      <w:r w:rsidR="00C91EC3">
        <w:rPr>
          <w:rStyle w:val="Siln"/>
          <w:b w:val="0"/>
          <w:sz w:val="24"/>
        </w:rPr>
        <w:t>vykonáva</w:t>
      </w:r>
      <w:r>
        <w:rPr>
          <w:rStyle w:val="Siln"/>
          <w:b w:val="0"/>
          <w:sz w:val="24"/>
        </w:rPr>
        <w:t>né v tekutom médiu, ktoré obsahuje bromtotymolovú modrú a roztok príslušného sacharidu.</w:t>
      </w:r>
      <w:r w:rsidR="00C55D2D">
        <w:rPr>
          <w:rStyle w:val="Siln"/>
          <w:b w:val="0"/>
          <w:sz w:val="24"/>
        </w:rPr>
        <w:t xml:space="preserve"> Dokazuje sa štiepenie cukrov s tvorbou kyseliny a plynu v médiu. </w:t>
      </w:r>
      <w:r w:rsidR="00C91EC3">
        <w:rPr>
          <w:rStyle w:val="Siln"/>
          <w:b w:val="0"/>
          <w:sz w:val="24"/>
        </w:rPr>
        <w:t>Po inkubácii sa sleduje zmena farby a </w:t>
      </w:r>
      <w:r w:rsidR="00C55D2D">
        <w:rPr>
          <w:rStyle w:val="Siln"/>
          <w:b w:val="0"/>
          <w:sz w:val="24"/>
        </w:rPr>
        <w:t>vznik</w:t>
      </w:r>
      <w:r w:rsidR="00C91EC3">
        <w:rPr>
          <w:rStyle w:val="Siln"/>
          <w:b w:val="0"/>
          <w:sz w:val="24"/>
        </w:rPr>
        <w:t xml:space="preserve"> plynu.</w:t>
      </w:r>
      <w:r>
        <w:rPr>
          <w:rStyle w:val="Siln"/>
          <w:b w:val="0"/>
          <w:sz w:val="24"/>
        </w:rPr>
        <w:t xml:space="preserve"> </w:t>
      </w:r>
      <w:r w:rsidR="00C91EC3">
        <w:rPr>
          <w:rStyle w:val="Siln"/>
          <w:b w:val="0"/>
          <w:sz w:val="24"/>
        </w:rPr>
        <w:t>Pozoruje</w:t>
      </w:r>
      <w:r>
        <w:rPr>
          <w:rStyle w:val="Siln"/>
          <w:b w:val="0"/>
          <w:sz w:val="24"/>
        </w:rPr>
        <w:t xml:space="preserve"> sa schopnosť fermentácie nasledujúcich látok- glukóza, galak</w:t>
      </w:r>
      <w:r w:rsidR="00C91EC3">
        <w:rPr>
          <w:rStyle w:val="Siln"/>
          <w:b w:val="0"/>
          <w:sz w:val="24"/>
        </w:rPr>
        <w:t>tóza, sacharóza, maltóza a</w:t>
      </w:r>
      <w:r w:rsidR="001E3C27">
        <w:rPr>
          <w:rStyle w:val="Siln"/>
          <w:b w:val="0"/>
          <w:sz w:val="24"/>
        </w:rPr>
        <w:t> </w:t>
      </w:r>
      <w:r w:rsidR="00C91EC3">
        <w:rPr>
          <w:rStyle w:val="Siln"/>
          <w:b w:val="0"/>
          <w:sz w:val="24"/>
        </w:rPr>
        <w:t>laktóza</w:t>
      </w:r>
      <w:r w:rsidR="001E3C27">
        <w:rPr>
          <w:rStyle w:val="Siln"/>
          <w:b w:val="0"/>
          <w:sz w:val="24"/>
        </w:rPr>
        <w:t xml:space="preserve"> (tab. 2)</w:t>
      </w:r>
      <w:r w:rsidR="00C91EC3">
        <w:rPr>
          <w:rStyle w:val="Siln"/>
          <w:b w:val="0"/>
          <w:sz w:val="24"/>
        </w:rPr>
        <w:t xml:space="preserve">. </w:t>
      </w:r>
    </w:p>
    <w:p w:rsidR="00640D36" w:rsidRDefault="00640D36" w:rsidP="00BA5971">
      <w:pPr>
        <w:ind w:firstLine="0"/>
        <w:rPr>
          <w:rStyle w:val="Siln"/>
          <w:b w:val="0"/>
          <w:sz w:val="24"/>
        </w:rPr>
      </w:pPr>
    </w:p>
    <w:p w:rsidR="009A7B71" w:rsidRPr="009A7B71" w:rsidRDefault="009A7B71" w:rsidP="009A7B71">
      <w:pPr>
        <w:rPr>
          <w:rStyle w:val="Siln"/>
          <w:b w:val="0"/>
          <w:i/>
          <w:sz w:val="24"/>
        </w:rPr>
      </w:pPr>
      <w:r>
        <w:rPr>
          <w:rStyle w:val="Siln"/>
          <w:sz w:val="24"/>
        </w:rPr>
        <w:t>Tab</w:t>
      </w:r>
      <w:r w:rsidR="00496A3C">
        <w:rPr>
          <w:rStyle w:val="Siln"/>
          <w:sz w:val="24"/>
        </w:rPr>
        <w:t>uľka</w:t>
      </w:r>
      <w:r>
        <w:rPr>
          <w:rStyle w:val="Siln"/>
          <w:sz w:val="24"/>
        </w:rPr>
        <w:t xml:space="preserve"> 2 </w:t>
      </w:r>
      <w:r w:rsidRPr="00640D36">
        <w:rPr>
          <w:rStyle w:val="Siln"/>
          <w:b w:val="0"/>
          <w:sz w:val="24"/>
        </w:rPr>
        <w:t xml:space="preserve">Biochemické vlastnosti </w:t>
      </w:r>
      <w:r>
        <w:rPr>
          <w:rStyle w:val="Siln"/>
          <w:b w:val="0"/>
          <w:sz w:val="24"/>
        </w:rPr>
        <w:t xml:space="preserve">(fermentácia) </w:t>
      </w:r>
      <w:r w:rsidRPr="00640D36">
        <w:rPr>
          <w:rStyle w:val="Siln"/>
          <w:b w:val="0"/>
          <w:sz w:val="24"/>
        </w:rPr>
        <w:t xml:space="preserve">druhov rodu </w:t>
      </w:r>
      <w:r w:rsidRPr="00640D36">
        <w:rPr>
          <w:rStyle w:val="Siln"/>
          <w:b w:val="0"/>
          <w:i/>
          <w:sz w:val="24"/>
        </w:rPr>
        <w:t>Candida</w:t>
      </w:r>
    </w:p>
    <w:tbl>
      <w:tblPr>
        <w:tblStyle w:val="Mriekatabuky"/>
        <w:tblW w:w="6967" w:type="dxa"/>
        <w:tblInd w:w="488" w:type="dxa"/>
        <w:tblLook w:val="04A0" w:firstRow="1" w:lastRow="0" w:firstColumn="1" w:lastColumn="0" w:noHBand="0" w:noVBand="1"/>
      </w:tblPr>
      <w:tblGrid>
        <w:gridCol w:w="2659"/>
        <w:gridCol w:w="858"/>
        <w:gridCol w:w="839"/>
        <w:gridCol w:w="819"/>
        <w:gridCol w:w="896"/>
        <w:gridCol w:w="896"/>
      </w:tblGrid>
      <w:tr w:rsidR="00640D36" w:rsidTr="00640D36">
        <w:trPr>
          <w:trHeight w:val="429"/>
        </w:trPr>
        <w:tc>
          <w:tcPr>
            <w:tcW w:w="0" w:type="auto"/>
          </w:tcPr>
          <w:p w:rsidR="009A56A7" w:rsidRPr="00640D36" w:rsidRDefault="009A56A7" w:rsidP="009A56A7">
            <w:pPr>
              <w:ind w:firstLine="0"/>
              <w:jc w:val="center"/>
              <w:rPr>
                <w:rStyle w:val="Siln"/>
                <w:sz w:val="24"/>
              </w:rPr>
            </w:pPr>
            <w:r w:rsidRPr="00640D36">
              <w:rPr>
                <w:rStyle w:val="Siln"/>
                <w:sz w:val="24"/>
              </w:rPr>
              <w:t>Druh</w:t>
            </w:r>
          </w:p>
        </w:tc>
        <w:tc>
          <w:tcPr>
            <w:tcW w:w="0" w:type="auto"/>
          </w:tcPr>
          <w:p w:rsidR="009A56A7" w:rsidRPr="00640D36" w:rsidRDefault="00640D36" w:rsidP="009A56A7">
            <w:pPr>
              <w:ind w:firstLine="0"/>
              <w:jc w:val="center"/>
              <w:rPr>
                <w:rStyle w:val="Siln"/>
                <w:sz w:val="24"/>
              </w:rPr>
            </w:pPr>
            <w:r w:rsidRPr="00640D36">
              <w:rPr>
                <w:rStyle w:val="Siln"/>
                <w:sz w:val="24"/>
              </w:rPr>
              <w:t>Glu</w:t>
            </w:r>
          </w:p>
        </w:tc>
        <w:tc>
          <w:tcPr>
            <w:tcW w:w="0" w:type="auto"/>
          </w:tcPr>
          <w:p w:rsidR="009A56A7" w:rsidRPr="00640D36" w:rsidRDefault="00640D36" w:rsidP="009A56A7">
            <w:pPr>
              <w:ind w:firstLine="0"/>
              <w:jc w:val="center"/>
              <w:rPr>
                <w:rStyle w:val="Siln"/>
                <w:sz w:val="24"/>
              </w:rPr>
            </w:pPr>
            <w:r w:rsidRPr="00640D36">
              <w:rPr>
                <w:rStyle w:val="Siln"/>
                <w:sz w:val="24"/>
              </w:rPr>
              <w:t>Gal</w:t>
            </w:r>
          </w:p>
        </w:tc>
        <w:tc>
          <w:tcPr>
            <w:tcW w:w="0" w:type="auto"/>
          </w:tcPr>
          <w:p w:rsidR="009A56A7" w:rsidRPr="00640D36" w:rsidRDefault="00640D36" w:rsidP="009A56A7">
            <w:pPr>
              <w:ind w:firstLine="0"/>
              <w:jc w:val="center"/>
              <w:rPr>
                <w:rStyle w:val="Siln"/>
                <w:sz w:val="24"/>
              </w:rPr>
            </w:pPr>
            <w:r w:rsidRPr="00640D36">
              <w:rPr>
                <w:rStyle w:val="Siln"/>
                <w:sz w:val="24"/>
              </w:rPr>
              <w:t>Sac</w:t>
            </w:r>
          </w:p>
        </w:tc>
        <w:tc>
          <w:tcPr>
            <w:tcW w:w="0" w:type="auto"/>
          </w:tcPr>
          <w:p w:rsidR="009A56A7" w:rsidRPr="00640D36" w:rsidRDefault="00640D36" w:rsidP="009A56A7">
            <w:pPr>
              <w:ind w:firstLine="0"/>
              <w:jc w:val="center"/>
              <w:rPr>
                <w:rStyle w:val="Siln"/>
                <w:sz w:val="24"/>
              </w:rPr>
            </w:pPr>
            <w:r w:rsidRPr="00640D36">
              <w:rPr>
                <w:rStyle w:val="Siln"/>
                <w:sz w:val="24"/>
              </w:rPr>
              <w:t>Mal</w:t>
            </w:r>
          </w:p>
        </w:tc>
        <w:tc>
          <w:tcPr>
            <w:tcW w:w="0" w:type="auto"/>
          </w:tcPr>
          <w:p w:rsidR="009A56A7" w:rsidRPr="00640D36" w:rsidRDefault="00640D36" w:rsidP="009A56A7">
            <w:pPr>
              <w:ind w:firstLine="0"/>
              <w:jc w:val="center"/>
              <w:rPr>
                <w:rStyle w:val="Siln"/>
                <w:sz w:val="24"/>
              </w:rPr>
            </w:pPr>
            <w:r w:rsidRPr="00640D36">
              <w:rPr>
                <w:rStyle w:val="Siln"/>
                <w:sz w:val="24"/>
              </w:rPr>
              <w:t>Lak</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glabrata</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190423"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parapsilosis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krusei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29"/>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tropicalis</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lusitaniae</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kefyr</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r w:rsidR="00640D36" w:rsidTr="00640D36">
        <w:trPr>
          <w:trHeight w:val="442"/>
        </w:trPr>
        <w:tc>
          <w:tcPr>
            <w:tcW w:w="0" w:type="auto"/>
          </w:tcPr>
          <w:p w:rsidR="009A56A7" w:rsidRPr="009A56A7" w:rsidRDefault="009A56A7" w:rsidP="009A56A7">
            <w:pPr>
              <w:ind w:firstLine="0"/>
              <w:jc w:val="center"/>
              <w:rPr>
                <w:rStyle w:val="Siln"/>
                <w:b w:val="0"/>
                <w:i/>
                <w:sz w:val="24"/>
              </w:rPr>
            </w:pPr>
            <w:r w:rsidRPr="009A56A7">
              <w:rPr>
                <w:rStyle w:val="Siln"/>
                <w:b w:val="0"/>
                <w:i/>
                <w:sz w:val="24"/>
              </w:rPr>
              <w:t>C. guilliermondii</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v</w:t>
            </w:r>
          </w:p>
        </w:tc>
        <w:tc>
          <w:tcPr>
            <w:tcW w:w="0" w:type="auto"/>
          </w:tcPr>
          <w:p w:rsidR="009A56A7" w:rsidRDefault="00640D36" w:rsidP="009A56A7">
            <w:pPr>
              <w:ind w:firstLine="0"/>
              <w:jc w:val="center"/>
              <w:rPr>
                <w:rStyle w:val="Siln"/>
                <w:b w:val="0"/>
                <w:sz w:val="24"/>
              </w:rPr>
            </w:pPr>
            <w:r>
              <w:rPr>
                <w:rStyle w:val="Siln"/>
                <w:b w:val="0"/>
                <w:sz w:val="24"/>
              </w:rPr>
              <w:t>-</w:t>
            </w:r>
          </w:p>
        </w:tc>
        <w:tc>
          <w:tcPr>
            <w:tcW w:w="0" w:type="auto"/>
          </w:tcPr>
          <w:p w:rsidR="009A56A7" w:rsidRDefault="00640D36" w:rsidP="009A56A7">
            <w:pPr>
              <w:ind w:firstLine="0"/>
              <w:jc w:val="center"/>
              <w:rPr>
                <w:rStyle w:val="Siln"/>
                <w:b w:val="0"/>
                <w:sz w:val="24"/>
              </w:rPr>
            </w:pPr>
            <w:r>
              <w:rPr>
                <w:rStyle w:val="Siln"/>
                <w:b w:val="0"/>
                <w:sz w:val="24"/>
              </w:rPr>
              <w:t>-</w:t>
            </w:r>
          </w:p>
        </w:tc>
      </w:tr>
    </w:tbl>
    <w:p w:rsidR="009A56A7" w:rsidRDefault="009A56A7" w:rsidP="00BA5971">
      <w:pPr>
        <w:ind w:firstLine="0"/>
        <w:rPr>
          <w:rStyle w:val="Siln"/>
          <w:b w:val="0"/>
          <w:sz w:val="24"/>
        </w:rPr>
      </w:pPr>
    </w:p>
    <w:p w:rsidR="00640D36" w:rsidRDefault="00640D36" w:rsidP="00640D36">
      <w:pPr>
        <w:rPr>
          <w:rStyle w:val="Siln"/>
          <w:b w:val="0"/>
          <w:sz w:val="24"/>
        </w:rPr>
      </w:pPr>
      <w:r>
        <w:rPr>
          <w:rStyle w:val="Siln"/>
          <w:b w:val="0"/>
          <w:sz w:val="24"/>
        </w:rPr>
        <w:t>Glu – glukóza, Gal – galaktóza, Sac – sacharóza, Mal – maltóza, Lak – laktóza,</w:t>
      </w:r>
    </w:p>
    <w:p w:rsidR="0095390B" w:rsidRDefault="00640D36" w:rsidP="00640D36">
      <w:pPr>
        <w:rPr>
          <w:rStyle w:val="Siln"/>
          <w:b w:val="0"/>
          <w:color w:val="FF0000"/>
          <w:sz w:val="24"/>
        </w:rPr>
      </w:pPr>
      <w:r>
        <w:rPr>
          <w:rStyle w:val="Siln"/>
          <w:b w:val="0"/>
          <w:sz w:val="24"/>
        </w:rPr>
        <w:t>Výsledok + pozitívny, - negatívny, v</w:t>
      </w:r>
      <w:r w:rsidR="0095390B">
        <w:rPr>
          <w:rStyle w:val="Siln"/>
          <w:b w:val="0"/>
          <w:sz w:val="24"/>
        </w:rPr>
        <w:t> </w:t>
      </w:r>
      <w:r w:rsidR="00DD54F8">
        <w:rPr>
          <w:rStyle w:val="Siln"/>
          <w:b w:val="0"/>
          <w:sz w:val="24"/>
        </w:rPr>
        <w:t>variabilný</w:t>
      </w:r>
      <w:r w:rsidR="0095390B">
        <w:rPr>
          <w:rStyle w:val="Siln"/>
          <w:b w:val="0"/>
          <w:sz w:val="24"/>
        </w:rPr>
        <w:t xml:space="preserve"> </w:t>
      </w:r>
      <w:r w:rsidR="0095390B">
        <w:rPr>
          <w:rStyle w:val="Siln"/>
          <w:b w:val="0"/>
          <w:color w:val="FF0000"/>
          <w:sz w:val="24"/>
        </w:rPr>
        <w:t xml:space="preserve"> </w:t>
      </w:r>
    </w:p>
    <w:p w:rsidR="001E39A6" w:rsidRDefault="001E39A6" w:rsidP="00C96795">
      <w:pPr>
        <w:ind w:firstLine="0"/>
        <w:rPr>
          <w:rStyle w:val="Siln"/>
        </w:rPr>
      </w:pPr>
      <w:r>
        <w:rPr>
          <w:rStyle w:val="Siln"/>
        </w:rPr>
        <w:lastRenderedPageBreak/>
        <w:t>Komerčné testy</w:t>
      </w:r>
    </w:p>
    <w:p w:rsidR="001E39A6" w:rsidRPr="00ED353D" w:rsidRDefault="00ED353D" w:rsidP="00747560">
      <w:pPr>
        <w:ind w:firstLine="851"/>
        <w:rPr>
          <w:rStyle w:val="Siln"/>
          <w:b w:val="0"/>
          <w:sz w:val="24"/>
        </w:rPr>
      </w:pPr>
      <w:r>
        <w:rPr>
          <w:rStyle w:val="Siln"/>
          <w:b w:val="0"/>
          <w:sz w:val="24"/>
        </w:rPr>
        <w:t>Síce sú identifikačné metódy pomerne lacné, ale sú pracné a časovo náročné. V dnešnej dobe ich nahrádzajú komerčne vyrábané dostupné identifikačné súpravy, ktoré sú vyvinuté najmä pre určenie druhov NAC, ale aj iných rodov. Testy sa používajú na rýchlu identifikáciu, väčšinou je možné testy odčítať do 24 hodín. Medzi najčastejšie používané komerčné identifikačné systémy patria Api 20 C AUX, Auxacolor, RapID Yeast Plus, Api Candida, YST 8</w:t>
      </w:r>
      <w:r w:rsidR="00EC00C8">
        <w:rPr>
          <w:rStyle w:val="Siln"/>
          <w:b w:val="0"/>
          <w:sz w:val="24"/>
        </w:rPr>
        <w:t xml:space="preserve">, Fungichrom I system, CANDIDAtest 21, MicroScanYeast Identification Panel a ďalšie. </w:t>
      </w:r>
    </w:p>
    <w:p w:rsidR="00EC00C8" w:rsidRDefault="00EC00C8" w:rsidP="001E39A6">
      <w:pPr>
        <w:ind w:firstLine="0"/>
        <w:rPr>
          <w:rStyle w:val="Siln"/>
        </w:rPr>
      </w:pPr>
    </w:p>
    <w:p w:rsidR="00ED353D" w:rsidRDefault="00EC00C8" w:rsidP="001E39A6">
      <w:pPr>
        <w:ind w:firstLine="0"/>
        <w:rPr>
          <w:rStyle w:val="Siln"/>
        </w:rPr>
      </w:pPr>
      <w:r>
        <w:rPr>
          <w:rStyle w:val="Siln"/>
        </w:rPr>
        <w:t>Auxacolor</w:t>
      </w:r>
    </w:p>
    <w:p w:rsidR="00EC00C8" w:rsidRDefault="003523A2" w:rsidP="00747560">
      <w:pPr>
        <w:ind w:firstLine="851"/>
        <w:rPr>
          <w:rStyle w:val="Siln"/>
          <w:b w:val="0"/>
          <w:sz w:val="24"/>
        </w:rPr>
      </w:pPr>
      <w:r>
        <w:rPr>
          <w:bCs/>
          <w:noProof/>
        </w:rPr>
        <w:drawing>
          <wp:anchor distT="0" distB="0" distL="114300" distR="114300" simplePos="0" relativeHeight="251678720" behindDoc="0" locked="0" layoutInCell="1" allowOverlap="1">
            <wp:simplePos x="0" y="0"/>
            <wp:positionH relativeFrom="column">
              <wp:posOffset>1044575</wp:posOffset>
            </wp:positionH>
            <wp:positionV relativeFrom="paragraph">
              <wp:posOffset>1127125</wp:posOffset>
            </wp:positionV>
            <wp:extent cx="3507740" cy="2430780"/>
            <wp:effectExtent l="19050" t="0" r="0" b="0"/>
            <wp:wrapTopAndBottom/>
            <wp:docPr id="11" name="Obrázok 10" descr="auxa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xacolor.png"/>
                    <pic:cNvPicPr/>
                  </pic:nvPicPr>
                  <pic:blipFill>
                    <a:blip r:embed="rId32" cstate="print"/>
                    <a:stretch>
                      <a:fillRect/>
                    </a:stretch>
                  </pic:blipFill>
                  <pic:spPr>
                    <a:xfrm>
                      <a:off x="0" y="0"/>
                      <a:ext cx="3507740" cy="2430780"/>
                    </a:xfrm>
                    <a:prstGeom prst="rect">
                      <a:avLst/>
                    </a:prstGeom>
                  </pic:spPr>
                </pic:pic>
              </a:graphicData>
            </a:graphic>
          </wp:anchor>
        </w:drawing>
      </w:r>
      <w:r w:rsidR="008A1BD4">
        <w:rPr>
          <w:rStyle w:val="Siln"/>
          <w:b w:val="0"/>
          <w:sz w:val="24"/>
        </w:rPr>
        <w:t>Kolorimetrický identifikačný systém založený na princípe asimilácie cukrov</w:t>
      </w:r>
      <w:r w:rsidR="00EC00C8">
        <w:rPr>
          <w:rStyle w:val="Siln"/>
          <w:b w:val="0"/>
          <w:sz w:val="24"/>
        </w:rPr>
        <w:t xml:space="preserve"> umožňuje identifikovať najčastejšie sa vyskytujúce druhy kvasiniek v klinickej praxi</w:t>
      </w:r>
      <w:r w:rsidR="009B3068">
        <w:rPr>
          <w:rStyle w:val="Siln"/>
          <w:b w:val="0"/>
          <w:sz w:val="24"/>
        </w:rPr>
        <w:t xml:space="preserve"> (obrázok</w:t>
      </w:r>
      <w:r w:rsidR="0048361B">
        <w:rPr>
          <w:rStyle w:val="Siln"/>
          <w:b w:val="0"/>
          <w:sz w:val="24"/>
        </w:rPr>
        <w:t xml:space="preserve"> 9)</w:t>
      </w:r>
      <w:r w:rsidR="00EC00C8">
        <w:rPr>
          <w:rStyle w:val="Siln"/>
          <w:b w:val="0"/>
          <w:sz w:val="24"/>
        </w:rPr>
        <w:t>. Test je ľahko použiteľný a interpretovateľný. Rast kvasiniek sa pozoruje farebnou zmenou pH indikátora (</w:t>
      </w:r>
      <w:r w:rsidR="004F5CBE">
        <w:rPr>
          <w:rStyle w:val="Siln"/>
          <w:b w:val="0"/>
          <w:sz w:val="24"/>
        </w:rPr>
        <w:t>Biorad</w:t>
      </w:r>
      <w:r w:rsidR="00F82902">
        <w:rPr>
          <w:rStyle w:val="Siln"/>
          <w:b w:val="0"/>
          <w:sz w:val="24"/>
        </w:rPr>
        <w:t>, 2005</w:t>
      </w:r>
      <w:r w:rsidR="00EC00C8">
        <w:rPr>
          <w:rStyle w:val="Siln"/>
          <w:b w:val="0"/>
          <w:sz w:val="24"/>
        </w:rPr>
        <w:t xml:space="preserve">). </w:t>
      </w:r>
    </w:p>
    <w:p w:rsidR="00DD54F8" w:rsidRDefault="00DD54F8" w:rsidP="009B3068">
      <w:pPr>
        <w:ind w:firstLine="0"/>
        <w:rPr>
          <w:rStyle w:val="Siln"/>
          <w:b w:val="0"/>
          <w:sz w:val="24"/>
        </w:rPr>
      </w:pPr>
    </w:p>
    <w:p w:rsidR="00B371D1" w:rsidRDefault="009B3068" w:rsidP="00B371D1">
      <w:pPr>
        <w:rPr>
          <w:rStyle w:val="Siln"/>
          <w:b w:val="0"/>
          <w:color w:val="000000" w:themeColor="text1"/>
          <w:sz w:val="24"/>
        </w:rPr>
      </w:pPr>
      <w:r>
        <w:rPr>
          <w:rStyle w:val="Siln"/>
          <w:color w:val="000000" w:themeColor="text1"/>
          <w:sz w:val="24"/>
        </w:rPr>
        <w:t xml:space="preserve">   </w:t>
      </w:r>
      <w:r w:rsidR="00B60400">
        <w:rPr>
          <w:rStyle w:val="Siln"/>
          <w:color w:val="000000" w:themeColor="text1"/>
          <w:sz w:val="24"/>
        </w:rPr>
        <w:t>Obr</w:t>
      </w:r>
      <w:r>
        <w:rPr>
          <w:rStyle w:val="Siln"/>
          <w:color w:val="000000" w:themeColor="text1"/>
          <w:sz w:val="24"/>
        </w:rPr>
        <w:t>ázok</w:t>
      </w:r>
      <w:r w:rsidR="00B60400">
        <w:rPr>
          <w:rStyle w:val="Siln"/>
          <w:color w:val="000000" w:themeColor="text1"/>
          <w:sz w:val="24"/>
        </w:rPr>
        <w:t xml:space="preserve"> 9</w:t>
      </w:r>
      <w:r w:rsidR="00DD54F8" w:rsidRPr="00DD54F8">
        <w:rPr>
          <w:rStyle w:val="Siln"/>
          <w:color w:val="000000" w:themeColor="text1"/>
          <w:sz w:val="24"/>
        </w:rPr>
        <w:t xml:space="preserve"> </w:t>
      </w:r>
      <w:r w:rsidR="00DD54F8" w:rsidRPr="00DD54F8">
        <w:rPr>
          <w:rStyle w:val="Siln"/>
          <w:b w:val="0"/>
          <w:color w:val="000000" w:themeColor="text1"/>
          <w:sz w:val="24"/>
        </w:rPr>
        <w:t>Auxacolor 2</w:t>
      </w:r>
      <w:r w:rsidR="00DD54F8" w:rsidRPr="00DD54F8">
        <w:rPr>
          <w:rStyle w:val="Siln"/>
          <w:color w:val="000000" w:themeColor="text1"/>
          <w:sz w:val="24"/>
        </w:rPr>
        <w:t xml:space="preserve"> </w:t>
      </w:r>
      <w:r w:rsidR="00DD54F8" w:rsidRPr="00DD54F8">
        <w:rPr>
          <w:rStyle w:val="Siln"/>
          <w:b w:val="0"/>
          <w:i/>
          <w:color w:val="000000" w:themeColor="text1"/>
          <w:sz w:val="24"/>
        </w:rPr>
        <w:t>Candida auris (</w:t>
      </w:r>
      <w:hyperlink r:id="rId33" w:history="1">
        <w:r w:rsidR="00DD54F8" w:rsidRPr="00DD54F8">
          <w:rPr>
            <w:rStyle w:val="Hypertextovprepojenie"/>
            <w:color w:val="000000" w:themeColor="text1"/>
            <w:u w:val="none"/>
          </w:rPr>
          <w:t>www.smvn.scot.nhs.uk</w:t>
        </w:r>
      </w:hyperlink>
      <w:r w:rsidR="00B60400">
        <w:rPr>
          <w:rStyle w:val="Siln"/>
          <w:b w:val="0"/>
          <w:color w:val="000000" w:themeColor="text1"/>
          <w:sz w:val="24"/>
        </w:rPr>
        <w:t>,</w:t>
      </w:r>
      <w:r w:rsidR="00AA7F52">
        <w:rPr>
          <w:rStyle w:val="Siln"/>
          <w:b w:val="0"/>
          <w:color w:val="000000" w:themeColor="text1"/>
          <w:sz w:val="24"/>
        </w:rPr>
        <w:t xml:space="preserve"> 20</w:t>
      </w:r>
      <w:r w:rsidR="00306F7E">
        <w:rPr>
          <w:rStyle w:val="Siln"/>
          <w:b w:val="0"/>
          <w:color w:val="000000" w:themeColor="text1"/>
          <w:sz w:val="24"/>
        </w:rPr>
        <w:t>20</w:t>
      </w:r>
      <w:r w:rsidR="00AA7F52">
        <w:rPr>
          <w:rStyle w:val="Siln"/>
          <w:b w:val="0"/>
          <w:color w:val="000000" w:themeColor="text1"/>
          <w:sz w:val="24"/>
        </w:rPr>
        <w:t>,</w:t>
      </w:r>
      <w:r w:rsidR="00B60400">
        <w:rPr>
          <w:rStyle w:val="Siln"/>
          <w:b w:val="0"/>
          <w:color w:val="000000" w:themeColor="text1"/>
          <w:sz w:val="24"/>
        </w:rPr>
        <w:t xml:space="preserve"> upravené</w:t>
      </w:r>
      <w:r w:rsidR="006B434B">
        <w:rPr>
          <w:rStyle w:val="Siln"/>
          <w:b w:val="0"/>
          <w:color w:val="000000" w:themeColor="text1"/>
          <w:sz w:val="24"/>
        </w:rPr>
        <w:t>)</w:t>
      </w:r>
    </w:p>
    <w:p w:rsidR="0048361B" w:rsidRPr="00B371D1" w:rsidRDefault="0048361B" w:rsidP="00B371D1">
      <w:pPr>
        <w:rPr>
          <w:rStyle w:val="Siln"/>
          <w:b w:val="0"/>
          <w:color w:val="000000" w:themeColor="text1"/>
          <w:sz w:val="24"/>
        </w:rPr>
      </w:pPr>
    </w:p>
    <w:p w:rsidR="001E39A6" w:rsidRDefault="001E39A6" w:rsidP="001E39A6">
      <w:pPr>
        <w:ind w:firstLine="0"/>
        <w:rPr>
          <w:rStyle w:val="Siln"/>
        </w:rPr>
      </w:pPr>
      <w:r>
        <w:rPr>
          <w:rStyle w:val="Siln"/>
        </w:rPr>
        <w:t>YST 8</w:t>
      </w:r>
    </w:p>
    <w:p w:rsidR="001E39A6" w:rsidRDefault="001E39A6" w:rsidP="00747560">
      <w:pPr>
        <w:ind w:firstLine="851"/>
        <w:rPr>
          <w:rStyle w:val="Siln"/>
          <w:b w:val="0"/>
          <w:color w:val="FF0000"/>
          <w:sz w:val="24"/>
        </w:rPr>
      </w:pPr>
      <w:r>
        <w:rPr>
          <w:rStyle w:val="Siln"/>
          <w:b w:val="0"/>
          <w:sz w:val="24"/>
        </w:rPr>
        <w:t>Diagnostická komerčne vyrábaná súprava YST 8 je štand</w:t>
      </w:r>
      <w:r w:rsidR="009A56A7">
        <w:rPr>
          <w:rStyle w:val="Siln"/>
          <w:b w:val="0"/>
          <w:sz w:val="24"/>
        </w:rPr>
        <w:t>ardizovaný identifikačný systém</w:t>
      </w:r>
      <w:r>
        <w:rPr>
          <w:rStyle w:val="Siln"/>
          <w:b w:val="0"/>
          <w:sz w:val="24"/>
        </w:rPr>
        <w:t xml:space="preserve"> pre bežnú identifikáciu klinicky významných druhov kvasiniek, ktorý využíva 8 biochemických testov</w:t>
      </w:r>
      <w:r w:rsidR="009B3068">
        <w:rPr>
          <w:rStyle w:val="Siln"/>
          <w:b w:val="0"/>
          <w:sz w:val="24"/>
        </w:rPr>
        <w:t xml:space="preserve"> (obrázok</w:t>
      </w:r>
      <w:r w:rsidR="0048361B">
        <w:rPr>
          <w:rStyle w:val="Siln"/>
          <w:b w:val="0"/>
          <w:sz w:val="24"/>
        </w:rPr>
        <w:t xml:space="preserve"> 10)</w:t>
      </w:r>
      <w:r>
        <w:rPr>
          <w:rStyle w:val="Siln"/>
          <w:b w:val="0"/>
          <w:sz w:val="24"/>
        </w:rPr>
        <w:t>. Súprava pozostáva z ôsm</w:t>
      </w:r>
      <w:r w:rsidR="00905F6A">
        <w:rPr>
          <w:rStyle w:val="Siln"/>
          <w:b w:val="0"/>
          <w:sz w:val="24"/>
        </w:rPr>
        <w:t>i</w:t>
      </w:r>
      <w:r>
        <w:rPr>
          <w:rStyle w:val="Siln"/>
          <w:b w:val="0"/>
          <w:sz w:val="24"/>
        </w:rPr>
        <w:t xml:space="preserve">ch jamiek mono stripov mikrotitračnej doštičky, ktoré obsahujú dehydratované substráty. Rekonštitúcia substrátov prebieha očkovaním suspenzie kvasiniek. </w:t>
      </w:r>
      <w:r w:rsidRPr="003523A2">
        <w:rPr>
          <w:rStyle w:val="Siln"/>
          <w:b w:val="0"/>
          <w:color w:val="000000" w:themeColor="text1"/>
          <w:sz w:val="24"/>
        </w:rPr>
        <w:t xml:space="preserve">V priebehu inkubácie dôjde k farebným zmenám </w:t>
      </w:r>
      <w:r w:rsidRPr="003523A2">
        <w:rPr>
          <w:rStyle w:val="Siln"/>
          <w:b w:val="0"/>
          <w:color w:val="000000" w:themeColor="text1"/>
          <w:sz w:val="24"/>
        </w:rPr>
        <w:lastRenderedPageBreak/>
        <w:t xml:space="preserve">v jednotlivých jamkách v dôsledku metabolickej aktivity mikroorganizmov. </w:t>
      </w:r>
      <w:r w:rsidR="00770411" w:rsidRPr="003523A2">
        <w:rPr>
          <w:rStyle w:val="Siln"/>
          <w:b w:val="0"/>
          <w:color w:val="000000" w:themeColor="text1"/>
          <w:sz w:val="24"/>
        </w:rPr>
        <w:t>Urea sa rozkladá enzymaticky, pôsobením ureázy s následným rozkladon substrátu na oxid uhličitý, vodu a amoniak. Tvorba amoniaku je sprevádzaná zmenou pH, ktorá je detegovaná acidobázickým indikátorom-fenol červená.</w:t>
      </w:r>
      <w:r w:rsidR="008959DB" w:rsidRPr="003523A2">
        <w:rPr>
          <w:rStyle w:val="Siln"/>
          <w:b w:val="0"/>
          <w:color w:val="000000" w:themeColor="text1"/>
          <w:sz w:val="24"/>
        </w:rPr>
        <w:t xml:space="preserve"> Rozklad sacharidov sacharózy, trehalózy a rafinózy, je ako jediný zdroj uhlíka so vznikom kyslých produktov reakcie. Zmena pH je detegovaná acidobázickým indikátorom brómtymolovou modrou, pH v jamke mikrotitračnej doštičky klesá</w:t>
      </w:r>
      <w:r w:rsidR="00393C98" w:rsidRPr="003523A2">
        <w:rPr>
          <w:rStyle w:val="Siln"/>
          <w:b w:val="0"/>
          <w:color w:val="000000" w:themeColor="text1"/>
          <w:sz w:val="24"/>
        </w:rPr>
        <w:t xml:space="preserve"> a mení farbu zo zelenej na žltú</w:t>
      </w:r>
      <w:r w:rsidR="008959DB" w:rsidRPr="003523A2">
        <w:rPr>
          <w:rStyle w:val="Siln"/>
          <w:b w:val="0"/>
          <w:color w:val="000000" w:themeColor="text1"/>
          <w:sz w:val="24"/>
        </w:rPr>
        <w:t xml:space="preserve">. Kvasinky dokážu metabolizovať len niektoré druhy cukrov na kyslé produkty. </w:t>
      </w:r>
      <w:r w:rsidR="00393C98" w:rsidRPr="003523A2">
        <w:rPr>
          <w:color w:val="000000" w:themeColor="text1"/>
        </w:rPr>
        <w:t xml:space="preserve">β -galaktozidáza sa rozkladá enzymaticky na 4-nitrofenyl a β-D-galaktozid s odštiepením voľného nitrofenolu, ktorý sa pri pozitívnej reakcii zafarbí na žlto. Pôvodný substrát s naviazaným nitrofenolom je bezfarebný. </w:t>
      </w:r>
      <w:r w:rsidR="005E43B7" w:rsidRPr="003523A2">
        <w:rPr>
          <w:rStyle w:val="Siln"/>
          <w:b w:val="0"/>
          <w:color w:val="000000" w:themeColor="text1"/>
          <w:sz w:val="24"/>
        </w:rPr>
        <w:t>Pri N-acetylglukozamíne, prolíne a </w:t>
      </w:r>
      <w:r w:rsidR="005E43B7" w:rsidRPr="003523A2">
        <w:rPr>
          <w:color w:val="000000" w:themeColor="text1"/>
        </w:rPr>
        <w:t>β-glukozidáze</w:t>
      </w:r>
      <w:r w:rsidR="005E43B7" w:rsidRPr="003523A2">
        <w:rPr>
          <w:rStyle w:val="Siln"/>
          <w:b w:val="0"/>
          <w:color w:val="000000" w:themeColor="text1"/>
          <w:sz w:val="24"/>
        </w:rPr>
        <w:t xml:space="preserve"> je princíp detekcie rovnaký ako pri </w:t>
      </w:r>
      <w:r w:rsidR="005E43B7" w:rsidRPr="003523A2">
        <w:rPr>
          <w:color w:val="000000" w:themeColor="text1"/>
        </w:rPr>
        <w:t>β</w:t>
      </w:r>
      <w:r w:rsidR="005E43B7" w:rsidRPr="003523A2">
        <w:rPr>
          <w:rStyle w:val="Siln"/>
          <w:b w:val="0"/>
          <w:color w:val="000000" w:themeColor="text1"/>
          <w:sz w:val="24"/>
        </w:rPr>
        <w:t xml:space="preserve"> –galaktozidáze. Fenylalanín deamináza sa deteguje rozkladom fenylalnínu s detekciou roztoku chloridu železitého. </w:t>
      </w:r>
      <w:r w:rsidRPr="003523A2">
        <w:rPr>
          <w:rStyle w:val="Siln"/>
          <w:b w:val="0"/>
          <w:color w:val="000000" w:themeColor="text1"/>
          <w:sz w:val="24"/>
        </w:rPr>
        <w:t>Výsledky testu sa odčítajú vizuálne na základe farebnej stupnice</w:t>
      </w:r>
      <w:r w:rsidR="00312D3E" w:rsidRPr="003523A2">
        <w:rPr>
          <w:rStyle w:val="Siln"/>
          <w:b w:val="0"/>
          <w:color w:val="000000" w:themeColor="text1"/>
          <w:sz w:val="24"/>
        </w:rPr>
        <w:t xml:space="preserve"> (</w:t>
      </w:r>
      <w:r w:rsidR="00314704" w:rsidRPr="003523A2">
        <w:rPr>
          <w:rStyle w:val="Siln"/>
          <w:b w:val="0"/>
          <w:color w:val="000000" w:themeColor="text1"/>
          <w:sz w:val="24"/>
        </w:rPr>
        <w:t>Diagnostics, 2018</w:t>
      </w:r>
      <w:r w:rsidR="00312D3E" w:rsidRPr="003523A2">
        <w:rPr>
          <w:rStyle w:val="Siln"/>
          <w:b w:val="0"/>
          <w:color w:val="000000" w:themeColor="text1"/>
          <w:sz w:val="24"/>
        </w:rPr>
        <w:t>)</w:t>
      </w:r>
      <w:r w:rsidRPr="003523A2">
        <w:rPr>
          <w:rStyle w:val="Siln"/>
          <w:b w:val="0"/>
          <w:color w:val="000000" w:themeColor="text1"/>
          <w:sz w:val="24"/>
        </w:rPr>
        <w:t>.</w:t>
      </w:r>
      <w:r w:rsidRPr="008959DB">
        <w:rPr>
          <w:rStyle w:val="Siln"/>
          <w:b w:val="0"/>
          <w:color w:val="FF0000"/>
          <w:sz w:val="24"/>
        </w:rPr>
        <w:t xml:space="preserve"> </w:t>
      </w:r>
    </w:p>
    <w:p w:rsidR="002D63B2" w:rsidRPr="008959DB" w:rsidRDefault="002D63B2" w:rsidP="00747560">
      <w:pPr>
        <w:ind w:firstLine="851"/>
        <w:rPr>
          <w:rStyle w:val="Siln"/>
          <w:b w:val="0"/>
          <w:color w:val="FF0000"/>
          <w:sz w:val="24"/>
        </w:rPr>
      </w:pPr>
    </w:p>
    <w:p w:rsidR="003E5CE9" w:rsidRDefault="00BD3EF2" w:rsidP="006831B7">
      <w:pPr>
        <w:rPr>
          <w:rStyle w:val="Siln"/>
          <w:sz w:val="24"/>
        </w:rPr>
      </w:pPr>
      <w:r>
        <w:rPr>
          <w:b/>
          <w:bCs/>
          <w:noProof/>
        </w:rPr>
        <w:drawing>
          <wp:inline distT="0" distB="0" distL="0" distR="0">
            <wp:extent cx="4606290" cy="1053066"/>
            <wp:effectExtent l="19050" t="0" r="3810" b="0"/>
            <wp:docPr id="12" name="Obrázok 11" descr="IMG_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5.jpg"/>
                    <pic:cNvPicPr/>
                  </pic:nvPicPr>
                  <pic:blipFill>
                    <a:blip r:embed="rId34" cstate="print"/>
                    <a:srcRect l="2661" t="27322" r="7168" b="45173"/>
                    <a:stretch>
                      <a:fillRect/>
                    </a:stretch>
                  </pic:blipFill>
                  <pic:spPr>
                    <a:xfrm>
                      <a:off x="0" y="0"/>
                      <a:ext cx="4606290" cy="1053066"/>
                    </a:xfrm>
                    <a:prstGeom prst="rect">
                      <a:avLst/>
                    </a:prstGeom>
                  </pic:spPr>
                </pic:pic>
              </a:graphicData>
            </a:graphic>
          </wp:inline>
        </w:drawing>
      </w:r>
    </w:p>
    <w:p w:rsidR="00747560" w:rsidRPr="00306F7E" w:rsidRDefault="00306F7E" w:rsidP="00306F7E">
      <w:pPr>
        <w:rPr>
          <w:rStyle w:val="Siln"/>
          <w:b w:val="0"/>
          <w:sz w:val="24"/>
        </w:rPr>
      </w:pPr>
      <w:r>
        <w:rPr>
          <w:rStyle w:val="Siln"/>
          <w:sz w:val="24"/>
        </w:rPr>
        <w:t xml:space="preserve">       </w:t>
      </w:r>
      <w:r w:rsidR="00B60400">
        <w:rPr>
          <w:rStyle w:val="Siln"/>
          <w:sz w:val="24"/>
        </w:rPr>
        <w:t>Obr</w:t>
      </w:r>
      <w:r w:rsidR="009B3068">
        <w:rPr>
          <w:rStyle w:val="Siln"/>
          <w:sz w:val="24"/>
        </w:rPr>
        <w:t>ázok</w:t>
      </w:r>
      <w:r w:rsidR="00B60400">
        <w:rPr>
          <w:rStyle w:val="Siln"/>
          <w:sz w:val="24"/>
        </w:rPr>
        <w:t xml:space="preserve"> 10</w:t>
      </w:r>
      <w:r w:rsidR="001E39A6">
        <w:rPr>
          <w:rStyle w:val="Siln"/>
          <w:sz w:val="24"/>
        </w:rPr>
        <w:t xml:space="preserve"> </w:t>
      </w:r>
      <w:r w:rsidR="004F5CBE">
        <w:rPr>
          <w:rStyle w:val="Siln"/>
          <w:b w:val="0"/>
          <w:sz w:val="24"/>
        </w:rPr>
        <w:t>Testovací strip</w:t>
      </w:r>
      <w:r w:rsidR="003E3C3E">
        <w:rPr>
          <w:rStyle w:val="Siln"/>
          <w:b w:val="0"/>
          <w:sz w:val="24"/>
        </w:rPr>
        <w:t xml:space="preserve"> </w:t>
      </w:r>
      <w:r w:rsidR="003E3C3E" w:rsidRPr="003E3C3E">
        <w:rPr>
          <w:rStyle w:val="Siln"/>
          <w:b w:val="0"/>
          <w:i/>
          <w:sz w:val="24"/>
        </w:rPr>
        <w:t>Candida lusitaniae</w:t>
      </w:r>
      <w:r>
        <w:rPr>
          <w:rStyle w:val="Siln"/>
          <w:b w:val="0"/>
          <w:sz w:val="24"/>
        </w:rPr>
        <w:t xml:space="preserve"> (</w:t>
      </w:r>
      <w:r w:rsidR="0052273E">
        <w:rPr>
          <w:rStyle w:val="Siln"/>
          <w:b w:val="0"/>
          <w:sz w:val="24"/>
        </w:rPr>
        <w:t xml:space="preserve">foto: </w:t>
      </w:r>
      <w:r>
        <w:rPr>
          <w:rStyle w:val="Siln"/>
          <w:b w:val="0"/>
          <w:sz w:val="24"/>
        </w:rPr>
        <w:t>Kováčová, 2020)</w:t>
      </w:r>
    </w:p>
    <w:p w:rsidR="00747560" w:rsidRDefault="00747560" w:rsidP="00BA5971">
      <w:pPr>
        <w:ind w:firstLine="0"/>
        <w:rPr>
          <w:rStyle w:val="Siln"/>
        </w:rPr>
      </w:pPr>
    </w:p>
    <w:p w:rsidR="00127F3F" w:rsidRPr="00747560" w:rsidRDefault="00FA44F5" w:rsidP="00747560">
      <w:pPr>
        <w:ind w:firstLine="0"/>
        <w:rPr>
          <w:rStyle w:val="Siln"/>
        </w:rPr>
      </w:pPr>
      <w:r>
        <w:rPr>
          <w:rStyle w:val="Siln"/>
        </w:rPr>
        <w:t>Api Candida</w:t>
      </w:r>
    </w:p>
    <w:p w:rsidR="00C91EC3" w:rsidRPr="000D28E9" w:rsidRDefault="00C12B29" w:rsidP="00747560">
      <w:pPr>
        <w:ind w:firstLine="851"/>
        <w:rPr>
          <w:rStyle w:val="Siln"/>
          <w:b w:val="0"/>
          <w:sz w:val="24"/>
        </w:rPr>
      </w:pPr>
      <w:r>
        <w:rPr>
          <w:rStyle w:val="Siln"/>
          <w:b w:val="0"/>
          <w:sz w:val="24"/>
        </w:rPr>
        <w:t xml:space="preserve">Identifikačný systém </w:t>
      </w:r>
      <w:r w:rsidR="00FA44F5">
        <w:rPr>
          <w:rStyle w:val="Siln"/>
          <w:b w:val="0"/>
          <w:sz w:val="24"/>
        </w:rPr>
        <w:t>Api Candida</w:t>
      </w:r>
      <w:r>
        <w:rPr>
          <w:rStyle w:val="Siln"/>
          <w:b w:val="0"/>
          <w:sz w:val="24"/>
        </w:rPr>
        <w:t xml:space="preserve"> využíva štandardizované a miniaturizované asimilačné testy so špeciálne zostavenou databázou kvasiniek, ktoré je možné týmto testom identifikovať. </w:t>
      </w:r>
      <w:r w:rsidR="000D28E9">
        <w:rPr>
          <w:rStyle w:val="Siln"/>
          <w:b w:val="0"/>
          <w:sz w:val="24"/>
        </w:rPr>
        <w:t>Strip sa skladá z </w:t>
      </w:r>
      <w:r w:rsidR="00FA44F5">
        <w:rPr>
          <w:rStyle w:val="Siln"/>
          <w:b w:val="0"/>
          <w:sz w:val="24"/>
        </w:rPr>
        <w:t>10</w:t>
      </w:r>
      <w:r w:rsidR="000D28E9">
        <w:rPr>
          <w:rStyle w:val="Siln"/>
          <w:b w:val="0"/>
          <w:sz w:val="24"/>
        </w:rPr>
        <w:t xml:space="preserve"> jamiek, ktoré obsahujú dehydratované substráty, akými sú cukry, organické kyseliny a aminokyseliny. Nárast kvasinky v jednotlivých jamkách sa hodní buď vizuálne alebo pomocou automatického čítacieho zariadenia</w:t>
      </w:r>
      <w:r w:rsidR="009B3068">
        <w:rPr>
          <w:rStyle w:val="Siln"/>
          <w:b w:val="0"/>
          <w:sz w:val="24"/>
        </w:rPr>
        <w:t xml:space="preserve"> (obrázok</w:t>
      </w:r>
      <w:r w:rsidR="0048361B">
        <w:rPr>
          <w:rStyle w:val="Siln"/>
          <w:b w:val="0"/>
          <w:sz w:val="24"/>
        </w:rPr>
        <w:t xml:space="preserve"> 11)</w:t>
      </w:r>
      <w:r w:rsidR="000D28E9">
        <w:rPr>
          <w:rStyle w:val="Siln"/>
          <w:b w:val="0"/>
          <w:sz w:val="24"/>
        </w:rPr>
        <w:t>. Identifikačný softvér určí druh kvasinky respektíve mieru pravdepodobnosti zhody jej profilu s referenčným kmeňom pre daný druh</w:t>
      </w:r>
      <w:r w:rsidR="00BE66EE">
        <w:rPr>
          <w:rStyle w:val="Siln"/>
          <w:b w:val="0"/>
          <w:sz w:val="24"/>
        </w:rPr>
        <w:t xml:space="preserve"> (M</w:t>
      </w:r>
      <w:r w:rsidR="00FA44F5">
        <w:rPr>
          <w:rStyle w:val="Siln"/>
          <w:b w:val="0"/>
          <w:sz w:val="24"/>
        </w:rPr>
        <w:t>ediray</w:t>
      </w:r>
      <w:r w:rsidR="000D5A42">
        <w:rPr>
          <w:rStyle w:val="Siln"/>
          <w:b w:val="0"/>
          <w:sz w:val="24"/>
        </w:rPr>
        <w:t>, 2011</w:t>
      </w:r>
      <w:r w:rsidR="00BE66EE">
        <w:rPr>
          <w:rStyle w:val="Siln"/>
          <w:b w:val="0"/>
          <w:sz w:val="24"/>
        </w:rPr>
        <w:t>)</w:t>
      </w:r>
      <w:r w:rsidR="000D28E9">
        <w:rPr>
          <w:rStyle w:val="Siln"/>
          <w:b w:val="0"/>
          <w:sz w:val="24"/>
        </w:rPr>
        <w:t xml:space="preserve">. </w:t>
      </w:r>
    </w:p>
    <w:p w:rsidR="002D63B2" w:rsidRDefault="003523A2" w:rsidP="00FA44F5">
      <w:pPr>
        <w:rPr>
          <w:rStyle w:val="Siln"/>
          <w:b w:val="0"/>
          <w:sz w:val="24"/>
        </w:rPr>
      </w:pPr>
      <w:r>
        <w:rPr>
          <w:b/>
          <w:bCs/>
          <w:noProof/>
        </w:rPr>
        <w:lastRenderedPageBreak/>
        <w:drawing>
          <wp:anchor distT="0" distB="0" distL="114300" distR="114300" simplePos="0" relativeHeight="251667456" behindDoc="0" locked="0" layoutInCell="1" allowOverlap="1">
            <wp:simplePos x="0" y="0"/>
            <wp:positionH relativeFrom="column">
              <wp:posOffset>1227455</wp:posOffset>
            </wp:positionH>
            <wp:positionV relativeFrom="paragraph">
              <wp:posOffset>52070</wp:posOffset>
            </wp:positionV>
            <wp:extent cx="2541270" cy="2026920"/>
            <wp:effectExtent l="19050" t="0" r="0" b="0"/>
            <wp:wrapTopAndBottom/>
            <wp:docPr id="3" name="Obrázok 1" descr="Biomerieux 32300 - McKesson Medical-Sur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merieux 32300 - McKesson Medical-Surgical"/>
                    <pic:cNvPicPr>
                      <a:picLocks noChangeAspect="1" noChangeArrowheads="1"/>
                    </pic:cNvPicPr>
                  </pic:nvPicPr>
                  <pic:blipFill>
                    <a:blip r:embed="rId35" cstate="print"/>
                    <a:srcRect t="6287" b="14072"/>
                    <a:stretch>
                      <a:fillRect/>
                    </a:stretch>
                  </pic:blipFill>
                  <pic:spPr bwMode="auto">
                    <a:xfrm>
                      <a:off x="0" y="0"/>
                      <a:ext cx="2541270" cy="2026920"/>
                    </a:xfrm>
                    <a:prstGeom prst="rect">
                      <a:avLst/>
                    </a:prstGeom>
                    <a:noFill/>
                    <a:ln w="9525">
                      <a:noFill/>
                      <a:miter lim="800000"/>
                      <a:headEnd/>
                      <a:tailEnd/>
                    </a:ln>
                  </pic:spPr>
                </pic:pic>
              </a:graphicData>
            </a:graphic>
          </wp:anchor>
        </w:drawing>
      </w:r>
      <w:r w:rsidR="009B3068">
        <w:rPr>
          <w:rStyle w:val="Siln"/>
          <w:sz w:val="24"/>
        </w:rPr>
        <w:t>Obrázok</w:t>
      </w:r>
      <w:r w:rsidR="00B60400">
        <w:rPr>
          <w:rStyle w:val="Siln"/>
          <w:sz w:val="24"/>
        </w:rPr>
        <w:t xml:space="preserve"> 11</w:t>
      </w:r>
      <w:r w:rsidR="00C12B29">
        <w:rPr>
          <w:rStyle w:val="Siln"/>
          <w:sz w:val="24"/>
        </w:rPr>
        <w:t xml:space="preserve"> </w:t>
      </w:r>
      <w:r w:rsidR="00C12B29">
        <w:rPr>
          <w:rStyle w:val="Siln"/>
          <w:b w:val="0"/>
          <w:sz w:val="24"/>
        </w:rPr>
        <w:t xml:space="preserve">Komerčný test </w:t>
      </w:r>
      <w:r w:rsidR="00FA44F5">
        <w:rPr>
          <w:rStyle w:val="Siln"/>
          <w:b w:val="0"/>
          <w:sz w:val="24"/>
        </w:rPr>
        <w:t>Api Candida</w:t>
      </w:r>
      <w:r w:rsidR="00C12B29">
        <w:rPr>
          <w:rStyle w:val="Siln"/>
          <w:b w:val="0"/>
          <w:sz w:val="24"/>
        </w:rPr>
        <w:t xml:space="preserve"> </w:t>
      </w:r>
      <w:r w:rsidR="00FA44F5">
        <w:rPr>
          <w:rStyle w:val="Siln"/>
          <w:b w:val="0"/>
          <w:sz w:val="24"/>
        </w:rPr>
        <w:t>(</w:t>
      </w:r>
      <w:r w:rsidR="00822B60">
        <w:rPr>
          <w:rStyle w:val="Siln"/>
          <w:b w:val="0"/>
          <w:sz w:val="24"/>
        </w:rPr>
        <w:t>www.m</w:t>
      </w:r>
      <w:r w:rsidR="00AA7F52">
        <w:rPr>
          <w:rStyle w:val="Siln"/>
          <w:b w:val="0"/>
          <w:sz w:val="24"/>
        </w:rPr>
        <w:t xml:space="preserve">ckesson.com, </w:t>
      </w:r>
      <w:r w:rsidR="00FA44F5">
        <w:rPr>
          <w:rStyle w:val="Siln"/>
          <w:b w:val="0"/>
          <w:sz w:val="24"/>
        </w:rPr>
        <w:t>2011)</w:t>
      </w:r>
    </w:p>
    <w:p w:rsidR="00BE416D" w:rsidRPr="00ED22F2" w:rsidRDefault="00BE416D" w:rsidP="00FA44F5">
      <w:pPr>
        <w:rPr>
          <w:rStyle w:val="Siln"/>
          <w:b w:val="0"/>
          <w:sz w:val="24"/>
        </w:rPr>
      </w:pPr>
    </w:p>
    <w:p w:rsidR="00E17A75" w:rsidRDefault="009C7F8D" w:rsidP="009C7F8D">
      <w:pPr>
        <w:ind w:left="851" w:hanging="851"/>
        <w:rPr>
          <w:rStyle w:val="Siln"/>
        </w:rPr>
      </w:pPr>
      <w:r>
        <w:rPr>
          <w:rStyle w:val="Siln"/>
        </w:rPr>
        <w:t>1.6.4</w:t>
      </w:r>
      <w:r>
        <w:rPr>
          <w:rStyle w:val="Siln"/>
        </w:rPr>
        <w:tab/>
      </w:r>
      <w:r w:rsidR="00E17A75" w:rsidRPr="00BA5971">
        <w:rPr>
          <w:rStyle w:val="Siln"/>
        </w:rPr>
        <w:t>Sérologická metóda</w:t>
      </w:r>
    </w:p>
    <w:p w:rsidR="00BA5971" w:rsidRDefault="00810507" w:rsidP="00747560">
      <w:pPr>
        <w:ind w:firstLine="851"/>
        <w:rPr>
          <w:rStyle w:val="Siln"/>
          <w:b w:val="0"/>
          <w:sz w:val="24"/>
        </w:rPr>
      </w:pPr>
      <w:r>
        <w:rPr>
          <w:rStyle w:val="Siln"/>
          <w:b w:val="0"/>
          <w:sz w:val="24"/>
        </w:rPr>
        <w:t xml:space="preserve">Sérologická diagnostika nám umožňuje zrýchlenie identifikácie invazívnych mykotických infekcií. Je to veľmi dôležité hlavne pre prognózu imunokompromitovaných pacientov, pre včasné začatie antimykotickej terapie. </w:t>
      </w:r>
      <w:r w:rsidR="003422EF">
        <w:rPr>
          <w:rStyle w:val="Siln"/>
          <w:b w:val="0"/>
          <w:sz w:val="24"/>
        </w:rPr>
        <w:t>Sérologické metódy sa využívajú na dôkaz špecifických antigénov húb cirkulujúcich v telových tekutinách pacientov pri podozrení na systémovú mykózu. Podľa</w:t>
      </w:r>
      <w:r w:rsidR="00401A0E">
        <w:rPr>
          <w:rStyle w:val="Siln"/>
          <w:b w:val="0"/>
          <w:sz w:val="24"/>
        </w:rPr>
        <w:t xml:space="preserve"> vzrastajúceho titra antigénu sa posudzuje ďalší vývoj invazívnej mykózy. </w:t>
      </w:r>
    </w:p>
    <w:p w:rsidR="00401A0E" w:rsidRDefault="00401A0E" w:rsidP="00747560">
      <w:pPr>
        <w:ind w:firstLine="851"/>
        <w:rPr>
          <w:rStyle w:val="Siln"/>
          <w:b w:val="0"/>
          <w:sz w:val="24"/>
        </w:rPr>
      </w:pPr>
      <w:r>
        <w:rPr>
          <w:rStyle w:val="Siln"/>
          <w:b w:val="0"/>
          <w:sz w:val="24"/>
        </w:rPr>
        <w:t xml:space="preserve">Sérologické metódy detegujú protilátky metódou ELISA. Prostredníctvom tejto metódy sa určujú triedy IgA, IgM, IgE a ich kvantita. </w:t>
      </w:r>
      <w:r w:rsidR="00087A16">
        <w:rPr>
          <w:rStyle w:val="Siln"/>
          <w:b w:val="0"/>
          <w:sz w:val="24"/>
        </w:rPr>
        <w:t xml:space="preserve">U určitého percenta kandidóz nie je možné detegovať protilátkovú odpoveď. Väčšiu výpovednú hodnotu má dôkaz cirkulujúcich mykotických antigénov použitím </w:t>
      </w:r>
      <w:r w:rsidR="007F0FD7">
        <w:rPr>
          <w:rStyle w:val="Siln"/>
          <w:b w:val="0"/>
          <w:sz w:val="24"/>
        </w:rPr>
        <w:t xml:space="preserve">metódy ELISA a </w:t>
      </w:r>
      <w:r w:rsidR="00087A16">
        <w:rPr>
          <w:rStyle w:val="Siln"/>
          <w:b w:val="0"/>
          <w:sz w:val="24"/>
        </w:rPr>
        <w:t>latex-aglutinačných testov.</w:t>
      </w:r>
      <w:r w:rsidR="003422EF">
        <w:rPr>
          <w:rStyle w:val="Siln"/>
          <w:b w:val="0"/>
          <w:sz w:val="24"/>
        </w:rPr>
        <w:t xml:space="preserve"> V laboratóriách sú k dispozícii súpravy na zistenie prítomnosti </w:t>
      </w:r>
      <w:r w:rsidR="004F0B74">
        <w:rPr>
          <w:rStyle w:val="Siln"/>
          <w:b w:val="0"/>
          <w:sz w:val="24"/>
        </w:rPr>
        <w:t>manánu</w:t>
      </w:r>
      <w:r w:rsidR="003422EF">
        <w:rPr>
          <w:rStyle w:val="Siln"/>
          <w:b w:val="0"/>
          <w:sz w:val="24"/>
        </w:rPr>
        <w:t xml:space="preserve"> </w:t>
      </w:r>
      <w:r w:rsidR="004F0B74">
        <w:rPr>
          <w:rStyle w:val="Siln"/>
          <w:b w:val="0"/>
          <w:sz w:val="24"/>
        </w:rPr>
        <w:t>v sére pre kandidy, galaktomaná</w:t>
      </w:r>
      <w:r w:rsidR="003422EF">
        <w:rPr>
          <w:rStyle w:val="Siln"/>
          <w:b w:val="0"/>
          <w:sz w:val="24"/>
        </w:rPr>
        <w:t>nu v sére pre aspergily a glukuronoxyloma</w:t>
      </w:r>
      <w:r w:rsidR="004F0B74">
        <w:rPr>
          <w:rStyle w:val="Siln"/>
          <w:b w:val="0"/>
          <w:sz w:val="24"/>
        </w:rPr>
        <w:t>nánu</w:t>
      </w:r>
      <w:r w:rsidR="003422EF">
        <w:rPr>
          <w:rStyle w:val="Siln"/>
          <w:b w:val="0"/>
          <w:sz w:val="24"/>
        </w:rPr>
        <w:t xml:space="preserve"> v sére, likvore, moči pre kryptokoky. Tieto antigény sú umiestnené v bunkovej membráne kvasiniek a v priebehu </w:t>
      </w:r>
      <w:r w:rsidR="00217337">
        <w:rPr>
          <w:rStyle w:val="Siln"/>
          <w:b w:val="0"/>
          <w:sz w:val="24"/>
        </w:rPr>
        <w:t>infekcie sa uvoľňujú do infekčné</w:t>
      </w:r>
      <w:r w:rsidR="003422EF">
        <w:rPr>
          <w:rStyle w:val="Siln"/>
          <w:b w:val="0"/>
          <w:sz w:val="24"/>
        </w:rPr>
        <w:t>ho ložiska a odtiaľ sa dostávajú do krvného obehu</w:t>
      </w:r>
      <w:r w:rsidR="005037E7">
        <w:rPr>
          <w:rStyle w:val="Siln"/>
          <w:b w:val="0"/>
          <w:sz w:val="24"/>
        </w:rPr>
        <w:t xml:space="preserve"> (Pilišiová a Paulovičová, 2014)</w:t>
      </w:r>
      <w:r w:rsidR="003422EF">
        <w:rPr>
          <w:rStyle w:val="Siln"/>
          <w:b w:val="0"/>
          <w:sz w:val="24"/>
        </w:rPr>
        <w:t xml:space="preserve">. </w:t>
      </w:r>
    </w:p>
    <w:p w:rsidR="00133A8F" w:rsidRDefault="00217337" w:rsidP="00747560">
      <w:pPr>
        <w:ind w:firstLine="851"/>
        <w:rPr>
          <w:rStyle w:val="Siln"/>
          <w:b w:val="0"/>
          <w:sz w:val="24"/>
        </w:rPr>
      </w:pPr>
      <w:r>
        <w:rPr>
          <w:rStyle w:val="Siln"/>
          <w:b w:val="0"/>
          <w:sz w:val="24"/>
        </w:rPr>
        <w:t>K detekcii pr</w:t>
      </w:r>
      <w:r w:rsidR="004F0B74">
        <w:rPr>
          <w:rStyle w:val="Siln"/>
          <w:b w:val="0"/>
          <w:sz w:val="24"/>
        </w:rPr>
        <w:t>otilátok proti antigénu antimaná</w:t>
      </w:r>
      <w:r>
        <w:rPr>
          <w:rStyle w:val="Siln"/>
          <w:b w:val="0"/>
          <w:sz w:val="24"/>
        </w:rPr>
        <w:t xml:space="preserve">nu sa používajú </w:t>
      </w:r>
      <w:r w:rsidR="00133A8F">
        <w:rPr>
          <w:rStyle w:val="Siln"/>
          <w:b w:val="0"/>
          <w:sz w:val="24"/>
        </w:rPr>
        <w:t xml:space="preserve">imuno-enzymatické mikroplatičkové </w:t>
      </w:r>
      <w:r>
        <w:rPr>
          <w:rStyle w:val="Siln"/>
          <w:b w:val="0"/>
          <w:sz w:val="24"/>
        </w:rPr>
        <w:t xml:space="preserve">sety Platelia Candida Ab/Ac/Ak BioRad. Prevádzajú sa kvantifikáciou protilátok </w:t>
      </w:r>
      <w:r w:rsidR="004F0B74">
        <w:rPr>
          <w:rStyle w:val="Siln"/>
          <w:b w:val="0"/>
          <w:sz w:val="24"/>
        </w:rPr>
        <w:t>manánu</w:t>
      </w:r>
      <w:r>
        <w:rPr>
          <w:rStyle w:val="Siln"/>
          <w:b w:val="0"/>
          <w:sz w:val="24"/>
        </w:rPr>
        <w:t xml:space="preserve"> kvasiniek </w:t>
      </w:r>
      <w:r w:rsidR="00DB59D5" w:rsidRPr="00DB59D5">
        <w:rPr>
          <w:rStyle w:val="Siln"/>
          <w:b w:val="0"/>
          <w:i/>
          <w:sz w:val="24"/>
        </w:rPr>
        <w:t>Candida</w:t>
      </w:r>
      <w:r>
        <w:rPr>
          <w:rStyle w:val="Siln"/>
          <w:b w:val="0"/>
          <w:sz w:val="24"/>
        </w:rPr>
        <w:t xml:space="preserve"> v sére </w:t>
      </w:r>
      <w:r w:rsidR="0044339B">
        <w:rPr>
          <w:rStyle w:val="Siln"/>
          <w:b w:val="0"/>
          <w:sz w:val="24"/>
        </w:rPr>
        <w:t>metódou en</w:t>
      </w:r>
      <w:r w:rsidR="004F0B74">
        <w:rPr>
          <w:rStyle w:val="Siln"/>
          <w:b w:val="0"/>
          <w:sz w:val="24"/>
        </w:rPr>
        <w:t>zýmovej imunoanal</w:t>
      </w:r>
      <w:r>
        <w:rPr>
          <w:rStyle w:val="Siln"/>
          <w:b w:val="0"/>
          <w:sz w:val="24"/>
        </w:rPr>
        <w:t>ýzy ELISA</w:t>
      </w:r>
      <w:r w:rsidR="00133A8F">
        <w:rPr>
          <w:rStyle w:val="Siln"/>
          <w:b w:val="0"/>
          <w:sz w:val="24"/>
        </w:rPr>
        <w:t xml:space="preserve">. </w:t>
      </w:r>
      <w:r w:rsidR="00E256AF">
        <w:rPr>
          <w:rStyle w:val="Siln"/>
          <w:b w:val="0"/>
          <w:sz w:val="24"/>
        </w:rPr>
        <w:t xml:space="preserve">Pre včasnú terapiu je potrebné stanovenie sérovej koncentrácie protilátky proti </w:t>
      </w:r>
      <w:r w:rsidR="004F0B74">
        <w:rPr>
          <w:rStyle w:val="Siln"/>
          <w:b w:val="0"/>
          <w:sz w:val="24"/>
        </w:rPr>
        <w:t>manánu</w:t>
      </w:r>
      <w:r w:rsidR="00E256AF">
        <w:rPr>
          <w:rStyle w:val="Siln"/>
          <w:b w:val="0"/>
          <w:sz w:val="24"/>
        </w:rPr>
        <w:t xml:space="preserve"> metódou ELISA. Protilátka proti </w:t>
      </w:r>
      <w:r w:rsidR="004F0B74">
        <w:rPr>
          <w:rStyle w:val="Siln"/>
          <w:b w:val="0"/>
          <w:sz w:val="24"/>
        </w:rPr>
        <w:t>manánu</w:t>
      </w:r>
      <w:r w:rsidR="00E256AF">
        <w:rPr>
          <w:rStyle w:val="Siln"/>
          <w:b w:val="0"/>
          <w:sz w:val="24"/>
        </w:rPr>
        <w:t xml:space="preserve"> je dôležitým znakom pre meranie imunitného stavu pacienta voči kvasinkám rodu </w:t>
      </w:r>
      <w:r w:rsidR="00E256AF">
        <w:rPr>
          <w:rStyle w:val="Siln"/>
          <w:b w:val="0"/>
          <w:i/>
          <w:sz w:val="24"/>
        </w:rPr>
        <w:t>Candida.</w:t>
      </w:r>
      <w:r w:rsidR="00E256AF">
        <w:rPr>
          <w:rStyle w:val="Siln"/>
          <w:b w:val="0"/>
          <w:sz w:val="24"/>
        </w:rPr>
        <w:t xml:space="preserve"> Prítomnosť protilátok proti </w:t>
      </w:r>
      <w:r w:rsidR="004F0B74">
        <w:rPr>
          <w:rStyle w:val="Siln"/>
          <w:b w:val="0"/>
          <w:sz w:val="24"/>
        </w:rPr>
        <w:t>manánu</w:t>
      </w:r>
      <w:r w:rsidR="00E256AF">
        <w:rPr>
          <w:rStyle w:val="Siln"/>
          <w:b w:val="0"/>
          <w:sz w:val="24"/>
        </w:rPr>
        <w:t xml:space="preserve"> vyjadruje prítomnosť kvasinkovej infekcie spôsobenej rodom </w:t>
      </w:r>
      <w:r w:rsidR="00E256AF">
        <w:rPr>
          <w:rStyle w:val="Siln"/>
          <w:b w:val="0"/>
          <w:i/>
          <w:sz w:val="24"/>
        </w:rPr>
        <w:t>Candida</w:t>
      </w:r>
      <w:r w:rsidR="00BD3EF2">
        <w:rPr>
          <w:rStyle w:val="Siln"/>
          <w:b w:val="0"/>
          <w:i/>
          <w:sz w:val="24"/>
        </w:rPr>
        <w:t xml:space="preserve"> </w:t>
      </w:r>
      <w:r w:rsidR="00BD3EF2">
        <w:rPr>
          <w:rStyle w:val="Siln"/>
          <w:b w:val="0"/>
          <w:sz w:val="24"/>
        </w:rPr>
        <w:t>(Biorad</w:t>
      </w:r>
      <w:r w:rsidR="00F82902">
        <w:rPr>
          <w:rStyle w:val="Siln"/>
          <w:b w:val="0"/>
          <w:sz w:val="24"/>
        </w:rPr>
        <w:t>, 2005</w:t>
      </w:r>
      <w:r w:rsidR="00BD3EF2">
        <w:rPr>
          <w:rStyle w:val="Siln"/>
          <w:b w:val="0"/>
          <w:sz w:val="24"/>
        </w:rPr>
        <w:t>)</w:t>
      </w:r>
      <w:r w:rsidR="00E256AF">
        <w:rPr>
          <w:rStyle w:val="Siln"/>
          <w:b w:val="0"/>
          <w:i/>
          <w:sz w:val="24"/>
        </w:rPr>
        <w:t>.</w:t>
      </w:r>
      <w:r w:rsidR="00E256AF">
        <w:rPr>
          <w:rStyle w:val="Siln"/>
          <w:b w:val="0"/>
          <w:sz w:val="24"/>
        </w:rPr>
        <w:t xml:space="preserve"> </w:t>
      </w:r>
      <w:r w:rsidR="00E256AF">
        <w:rPr>
          <w:rStyle w:val="Siln"/>
          <w:b w:val="0"/>
          <w:sz w:val="24"/>
        </w:rPr>
        <w:lastRenderedPageBreak/>
        <w:t xml:space="preserve">Náhla zmena koncentrácie protilátok môže byť známkou rozvoja aktívnej infekcie. Dôležitá je interpretácia týchto zmien v súvislosti s klinickými príznakmi pacienta. </w:t>
      </w:r>
      <w:r w:rsidR="001B1361">
        <w:rPr>
          <w:rStyle w:val="Siln"/>
          <w:b w:val="0"/>
          <w:sz w:val="24"/>
        </w:rPr>
        <w:t>Protilátková odpoveď u imunokompromitovaných</w:t>
      </w:r>
      <w:r w:rsidR="004F0B74">
        <w:rPr>
          <w:rStyle w:val="Siln"/>
          <w:b w:val="0"/>
          <w:sz w:val="24"/>
        </w:rPr>
        <w:t xml:space="preserve"> pacientov môže byť neštandardná</w:t>
      </w:r>
      <w:r w:rsidR="001B1361">
        <w:rPr>
          <w:rStyle w:val="Siln"/>
          <w:b w:val="0"/>
          <w:sz w:val="24"/>
        </w:rPr>
        <w:t xml:space="preserve"> alebo minimálna, u dôvodu falošnej pozitivity. Preto je potrebné stanovenie cirkulujúceho antigénu </w:t>
      </w:r>
      <w:r w:rsidR="004F0B74">
        <w:rPr>
          <w:rStyle w:val="Siln"/>
          <w:b w:val="0"/>
          <w:sz w:val="24"/>
        </w:rPr>
        <w:t>manánu</w:t>
      </w:r>
      <w:r w:rsidR="001B1361">
        <w:rPr>
          <w:rStyle w:val="Siln"/>
          <w:b w:val="0"/>
          <w:sz w:val="24"/>
        </w:rPr>
        <w:t xml:space="preserve"> v krvnom sére. Používa sa set Platelia Candida Ag Bio-Rad metódou ELISA. </w:t>
      </w:r>
      <w:r w:rsidR="005677FF">
        <w:rPr>
          <w:rStyle w:val="Siln"/>
          <w:b w:val="0"/>
          <w:sz w:val="24"/>
        </w:rPr>
        <w:t xml:space="preserve">Metóda umožňuje kvantitatívne stanovenie cirkulujúceho polysacharidového antigénu </w:t>
      </w:r>
      <w:r w:rsidR="004F0B74">
        <w:rPr>
          <w:rStyle w:val="Siln"/>
          <w:b w:val="0"/>
          <w:sz w:val="24"/>
        </w:rPr>
        <w:t>manánu</w:t>
      </w:r>
      <w:r w:rsidR="005677FF">
        <w:rPr>
          <w:rStyle w:val="Siln"/>
          <w:b w:val="0"/>
          <w:sz w:val="24"/>
        </w:rPr>
        <w:t>, ktorý je jedným u hlavných markerov invazívnej kandidózy.</w:t>
      </w:r>
    </w:p>
    <w:p w:rsidR="00133A8F" w:rsidRDefault="00133A8F" w:rsidP="00747560">
      <w:pPr>
        <w:ind w:firstLine="851"/>
        <w:rPr>
          <w:rStyle w:val="Siln"/>
          <w:b w:val="0"/>
          <w:sz w:val="24"/>
        </w:rPr>
      </w:pPr>
      <w:r>
        <w:rPr>
          <w:rStyle w:val="Siln"/>
          <w:b w:val="0"/>
          <w:sz w:val="24"/>
        </w:rPr>
        <w:t xml:space="preserve"> Diagnostika systémovej kandidózy môže byť založená na kombinácii </w:t>
      </w:r>
      <w:r w:rsidR="001B1361">
        <w:rPr>
          <w:rStyle w:val="Siln"/>
          <w:b w:val="0"/>
          <w:sz w:val="24"/>
        </w:rPr>
        <w:t>testov</w:t>
      </w:r>
      <w:r w:rsidR="004F0B74">
        <w:rPr>
          <w:rStyle w:val="Siln"/>
          <w:b w:val="0"/>
          <w:sz w:val="24"/>
        </w:rPr>
        <w:t xml:space="preserve"> na antimaná</w:t>
      </w:r>
      <w:r>
        <w:rPr>
          <w:rStyle w:val="Siln"/>
          <w:b w:val="0"/>
          <w:sz w:val="24"/>
        </w:rPr>
        <w:t xml:space="preserve">nové protilátky a  na cirkulujúci </w:t>
      </w:r>
      <w:r w:rsidR="004F0B74">
        <w:rPr>
          <w:rStyle w:val="Siln"/>
          <w:b w:val="0"/>
          <w:sz w:val="24"/>
        </w:rPr>
        <w:t>manánový</w:t>
      </w:r>
      <w:r>
        <w:rPr>
          <w:rStyle w:val="Siln"/>
          <w:b w:val="0"/>
          <w:sz w:val="24"/>
        </w:rPr>
        <w:t xml:space="preserve"> antigén</w:t>
      </w:r>
      <w:r w:rsidR="004F0B74">
        <w:rPr>
          <w:rStyle w:val="Siln"/>
          <w:b w:val="0"/>
          <w:sz w:val="24"/>
        </w:rPr>
        <w:t>.</w:t>
      </w:r>
      <w:r>
        <w:rPr>
          <w:rStyle w:val="Siln"/>
          <w:b w:val="0"/>
          <w:sz w:val="24"/>
        </w:rPr>
        <w:t xml:space="preserve"> Kombináciou týchto dvoch setov </w:t>
      </w:r>
      <w:r w:rsidR="004F0B74">
        <w:rPr>
          <w:rStyle w:val="Siln"/>
          <w:b w:val="0"/>
          <w:sz w:val="24"/>
        </w:rPr>
        <w:t>je možné</w:t>
      </w:r>
      <w:r>
        <w:rPr>
          <w:rStyle w:val="Siln"/>
          <w:b w:val="0"/>
          <w:sz w:val="24"/>
        </w:rPr>
        <w:t xml:space="preserve"> skôr identifikovať infekčné agens a zároveň je </w:t>
      </w:r>
      <w:r w:rsidR="001B1361">
        <w:rPr>
          <w:rStyle w:val="Siln"/>
          <w:b w:val="0"/>
          <w:sz w:val="24"/>
        </w:rPr>
        <w:t xml:space="preserve">zvýšená </w:t>
      </w:r>
      <w:r>
        <w:rPr>
          <w:rStyle w:val="Siln"/>
          <w:b w:val="0"/>
          <w:sz w:val="24"/>
        </w:rPr>
        <w:t>citlivosť diagnostiky. Používa sa ako súčasť kompletného postupu na získanie klinických a mykologických údajov</w:t>
      </w:r>
      <w:r w:rsidR="00BD3EF2">
        <w:rPr>
          <w:rStyle w:val="Siln"/>
          <w:b w:val="0"/>
          <w:sz w:val="24"/>
        </w:rPr>
        <w:t xml:space="preserve"> (Vejsová, 2009).</w:t>
      </w:r>
    </w:p>
    <w:p w:rsidR="004D2815" w:rsidRDefault="003422EF" w:rsidP="00CC5DE0">
      <w:pPr>
        <w:ind w:firstLine="851"/>
        <w:rPr>
          <w:rStyle w:val="Siln"/>
          <w:b w:val="0"/>
          <w:sz w:val="24"/>
        </w:rPr>
      </w:pPr>
      <w:r>
        <w:rPr>
          <w:rStyle w:val="Siln"/>
          <w:b w:val="0"/>
          <w:sz w:val="24"/>
        </w:rPr>
        <w:t>Sérologické vyšetrenia sú v súčasnosti v laboratórnej diagnostike</w:t>
      </w:r>
      <w:r w:rsidR="008A4B77">
        <w:rPr>
          <w:rStyle w:val="Siln"/>
          <w:b w:val="0"/>
          <w:sz w:val="24"/>
        </w:rPr>
        <w:t xml:space="preserve"> mykóz obmedzené. Skôr slúžia ako doplňujúce vyšetrenie pri paralelnom využití iných štandardných postupov laboratórnej diagnostiky. Negatívny sérologický výsledok mykotickú infekciu s určitosťou nevylúči, pretože infekcia môže byť spôsobená iným pôvodcom alebo nálož antigénu vo vzorke môže byť pod detekčným limitom metódy</w:t>
      </w:r>
      <w:r w:rsidR="00BD3EF2">
        <w:rPr>
          <w:rStyle w:val="Siln"/>
          <w:b w:val="0"/>
          <w:sz w:val="24"/>
        </w:rPr>
        <w:t>.</w:t>
      </w:r>
      <w:r w:rsidR="008A4B77">
        <w:rPr>
          <w:rStyle w:val="Siln"/>
          <w:b w:val="0"/>
          <w:sz w:val="24"/>
        </w:rPr>
        <w:t xml:space="preserve"> </w:t>
      </w:r>
    </w:p>
    <w:p w:rsidR="00C96795" w:rsidRPr="00CC5DE0" w:rsidRDefault="00C96795" w:rsidP="00CC5DE0">
      <w:pPr>
        <w:ind w:firstLine="851"/>
        <w:rPr>
          <w:bCs/>
        </w:rPr>
      </w:pPr>
    </w:p>
    <w:p w:rsidR="00A0146A" w:rsidRDefault="009C7F8D" w:rsidP="009C7F8D">
      <w:pPr>
        <w:ind w:left="851" w:hanging="851"/>
        <w:rPr>
          <w:rStyle w:val="Siln"/>
        </w:rPr>
      </w:pPr>
      <w:r>
        <w:rPr>
          <w:rStyle w:val="Siln"/>
        </w:rPr>
        <w:t>1.6.5</w:t>
      </w:r>
      <w:r w:rsidR="004D2815" w:rsidRPr="00750202">
        <w:rPr>
          <w:rStyle w:val="Siln"/>
        </w:rPr>
        <w:t xml:space="preserve"> </w:t>
      </w:r>
      <w:r>
        <w:rPr>
          <w:rStyle w:val="Siln"/>
        </w:rPr>
        <w:tab/>
      </w:r>
      <w:r w:rsidR="007F0930">
        <w:rPr>
          <w:rStyle w:val="Siln"/>
        </w:rPr>
        <w:t>Molekulárne genetické metódy</w:t>
      </w:r>
    </w:p>
    <w:p w:rsidR="003159CA" w:rsidRDefault="007F0930" w:rsidP="006C55AB">
      <w:pPr>
        <w:ind w:firstLine="851"/>
        <w:rPr>
          <w:rStyle w:val="Siln"/>
          <w:b w:val="0"/>
          <w:sz w:val="24"/>
        </w:rPr>
      </w:pPr>
      <w:r w:rsidRPr="007F0930">
        <w:rPr>
          <w:rStyle w:val="Siln"/>
          <w:b w:val="0"/>
          <w:sz w:val="24"/>
        </w:rPr>
        <w:t xml:space="preserve">Prostredníctvom </w:t>
      </w:r>
      <w:r>
        <w:rPr>
          <w:rStyle w:val="Siln"/>
          <w:b w:val="0"/>
          <w:sz w:val="24"/>
        </w:rPr>
        <w:t xml:space="preserve">molekulárnych genetických metód je možné detegovať mykotickú nukleovú kyselinu v klinických vzorkách a zároveň sa môžu druhovo identifikovať mikromicéty. </w:t>
      </w:r>
      <w:r w:rsidR="003159CA">
        <w:rPr>
          <w:rStyle w:val="Siln"/>
          <w:b w:val="0"/>
          <w:sz w:val="24"/>
        </w:rPr>
        <w:t>Tieto metódy sa dajú využiť aj pre typizáciu kultivačne zachytených izolátov a zistenie genetickej odlišnosti kmeňov. Súčasnými metódami možno detegovať nukleové kyseliny DNA aj RNA. Na detekciu sa používajú rôzne modifikácie polymerázových reťazových reakcií</w:t>
      </w:r>
      <w:r w:rsidR="000C3B31">
        <w:rPr>
          <w:rStyle w:val="Siln"/>
          <w:b w:val="0"/>
          <w:sz w:val="24"/>
        </w:rPr>
        <w:t xml:space="preserve"> (PCR)</w:t>
      </w:r>
      <w:r w:rsidR="003159CA">
        <w:rPr>
          <w:rStyle w:val="Siln"/>
          <w:b w:val="0"/>
          <w:sz w:val="24"/>
        </w:rPr>
        <w:t xml:space="preserve">. Najnovšou je tzv. kvantitatívna PCR v reálnom čase </w:t>
      </w:r>
      <w:r w:rsidR="000C3B31">
        <w:rPr>
          <w:rStyle w:val="Siln"/>
          <w:b w:val="0"/>
          <w:sz w:val="24"/>
        </w:rPr>
        <w:t>(</w:t>
      </w:r>
      <w:r w:rsidR="003159CA">
        <w:rPr>
          <w:rStyle w:val="Siln"/>
          <w:b w:val="0"/>
          <w:sz w:val="24"/>
        </w:rPr>
        <w:t>qPCR</w:t>
      </w:r>
      <w:r w:rsidR="000C3B31">
        <w:rPr>
          <w:rStyle w:val="Siln"/>
          <w:b w:val="0"/>
          <w:sz w:val="24"/>
        </w:rPr>
        <w:t>)</w:t>
      </w:r>
      <w:r w:rsidR="000C3B31" w:rsidRPr="000C3B31">
        <w:rPr>
          <w:rStyle w:val="Siln"/>
          <w:b w:val="0"/>
          <w:sz w:val="24"/>
        </w:rPr>
        <w:t xml:space="preserve"> </w:t>
      </w:r>
      <w:r w:rsidR="000C3B31">
        <w:rPr>
          <w:rStyle w:val="Siln"/>
          <w:b w:val="0"/>
          <w:sz w:val="24"/>
        </w:rPr>
        <w:t>qPCR</w:t>
      </w:r>
      <w:r w:rsidR="003159CA">
        <w:rPr>
          <w:rStyle w:val="Siln"/>
          <w:b w:val="0"/>
          <w:sz w:val="24"/>
        </w:rPr>
        <w:t xml:space="preserve">. </w:t>
      </w:r>
      <w:r w:rsidR="0082152A">
        <w:rPr>
          <w:rStyle w:val="Siln"/>
          <w:b w:val="0"/>
          <w:sz w:val="24"/>
        </w:rPr>
        <w:t>Základom qPCR</w:t>
      </w:r>
      <w:r w:rsidR="000C3B31">
        <w:rPr>
          <w:rStyle w:val="Siln"/>
          <w:b w:val="0"/>
          <w:sz w:val="24"/>
        </w:rPr>
        <w:t xml:space="preserve"> je monitorovanie množstva DNA v následne odobratých klinických vzorkách. T</w:t>
      </w:r>
      <w:r w:rsidR="003B4326">
        <w:rPr>
          <w:rStyle w:val="Siln"/>
          <w:b w:val="0"/>
          <w:sz w:val="24"/>
        </w:rPr>
        <w:t>a</w:t>
      </w:r>
      <w:r w:rsidR="000C3B31">
        <w:rPr>
          <w:rStyle w:val="Siln"/>
          <w:b w:val="0"/>
          <w:sz w:val="24"/>
        </w:rPr>
        <w:t xml:space="preserve">kto je možné kontrolovať účinnosť liečby </w:t>
      </w:r>
      <w:r w:rsidR="003B4326">
        <w:rPr>
          <w:rStyle w:val="Siln"/>
          <w:b w:val="0"/>
          <w:sz w:val="24"/>
        </w:rPr>
        <w:t>u</w:t>
      </w:r>
      <w:r w:rsidR="004836AA">
        <w:rPr>
          <w:rStyle w:val="Siln"/>
          <w:b w:val="0"/>
          <w:sz w:val="24"/>
        </w:rPr>
        <w:t> </w:t>
      </w:r>
      <w:r w:rsidR="000C3B31">
        <w:rPr>
          <w:rStyle w:val="Siln"/>
          <w:b w:val="0"/>
          <w:sz w:val="24"/>
        </w:rPr>
        <w:t>pacientov</w:t>
      </w:r>
      <w:r w:rsidR="004836AA">
        <w:rPr>
          <w:rStyle w:val="Siln"/>
          <w:b w:val="0"/>
          <w:sz w:val="24"/>
        </w:rPr>
        <w:t xml:space="preserve"> (</w:t>
      </w:r>
      <w:r w:rsidR="004836AA">
        <w:t>Lõoke et al., 2011</w:t>
      </w:r>
      <w:r w:rsidR="004836AA">
        <w:rPr>
          <w:rStyle w:val="Siln"/>
          <w:b w:val="0"/>
          <w:sz w:val="24"/>
        </w:rPr>
        <w:t>)</w:t>
      </w:r>
      <w:r w:rsidR="000C3B31">
        <w:rPr>
          <w:rStyle w:val="Siln"/>
          <w:b w:val="0"/>
          <w:sz w:val="24"/>
        </w:rPr>
        <w:t>.</w:t>
      </w:r>
    </w:p>
    <w:p w:rsidR="00673F3E" w:rsidRDefault="006831B7" w:rsidP="006C55AB">
      <w:pPr>
        <w:ind w:firstLine="851"/>
        <w:rPr>
          <w:rStyle w:val="Siln"/>
          <w:b w:val="0"/>
          <w:sz w:val="24"/>
        </w:rPr>
      </w:pPr>
      <w:r>
        <w:rPr>
          <w:rStyle w:val="Siln"/>
          <w:b w:val="0"/>
          <w:sz w:val="24"/>
        </w:rPr>
        <w:t xml:space="preserve">Výhodou </w:t>
      </w:r>
      <w:r w:rsidR="00686399">
        <w:rPr>
          <w:rStyle w:val="Siln"/>
          <w:b w:val="0"/>
          <w:sz w:val="24"/>
        </w:rPr>
        <w:t xml:space="preserve"> molekulárnych genetických metód je ich vysoká citlivosť, značná špecifickosť a rýchlosť získania výsledkov. Nevýhodou je možnosť falošnej pozitivity, ku ktorej môže dôjsť kontamináciou v laboratóriu. Výhodné je súčasne prevádzať sérologické metódy na detekciu mykotických antigénov a PCR a kultivačné vyšetrenie, kedy sa zistí aj citlivosť k antimykotikám. </w:t>
      </w:r>
    </w:p>
    <w:p w:rsidR="00686399" w:rsidRDefault="00673F3E" w:rsidP="006C55AB">
      <w:pPr>
        <w:ind w:firstLine="851"/>
        <w:rPr>
          <w:rStyle w:val="Siln"/>
          <w:b w:val="0"/>
          <w:sz w:val="24"/>
        </w:rPr>
      </w:pPr>
      <w:r>
        <w:rPr>
          <w:rStyle w:val="Siln"/>
          <w:b w:val="0"/>
          <w:sz w:val="24"/>
        </w:rPr>
        <w:lastRenderedPageBreak/>
        <w:t>Objavenie molekulárno-genetických metód zvýšilo presnosť identifikácie MiO. Avšak tieto metódy sú finančne a časovo náročné a preto ich využitie v rutinnej bakteriologickej diagnostike je obmedzené. Ako vhodné sa ukázalo využitie hmotnostnej spektrometrie, ktorá je štandardne využívaná v klinickej biochémii a toxikológii. Princípy metódy sa v tomto prípade aplikovali na biochemické komponenty buniek MiO. Vzhľadom na jednoduchú prípravu vzorky, rýchlosť a špecifickosť analýzy sa skrátila doba a presnosť identifikácie MiO z dní na minúty, čo umožňuje presnejší a účinnejší manažment pacienta.</w:t>
      </w:r>
    </w:p>
    <w:p w:rsidR="00887F9A" w:rsidRDefault="00887F9A" w:rsidP="00FF012F">
      <w:pPr>
        <w:ind w:firstLine="0"/>
        <w:rPr>
          <w:rStyle w:val="Siln"/>
          <w:b w:val="0"/>
          <w:sz w:val="24"/>
        </w:rPr>
      </w:pPr>
    </w:p>
    <w:p w:rsidR="00887F9A" w:rsidRPr="00887F9A" w:rsidRDefault="007F1C16" w:rsidP="00144C50">
      <w:pPr>
        <w:ind w:firstLine="0"/>
        <w:rPr>
          <w:rStyle w:val="Siln"/>
        </w:rPr>
      </w:pPr>
      <w:r>
        <w:rPr>
          <w:rStyle w:val="Siln"/>
        </w:rPr>
        <w:t>I</w:t>
      </w:r>
      <w:r w:rsidR="00686399">
        <w:rPr>
          <w:rStyle w:val="Siln"/>
        </w:rPr>
        <w:t>dentifikácia kvasiniek prostre</w:t>
      </w:r>
      <w:r w:rsidR="00182118">
        <w:rPr>
          <w:rStyle w:val="Siln"/>
        </w:rPr>
        <w:t>d</w:t>
      </w:r>
      <w:r w:rsidR="00686399">
        <w:rPr>
          <w:rStyle w:val="Siln"/>
        </w:rPr>
        <w:t>níctvom MALDI-TOF</w:t>
      </w:r>
      <w:r w:rsidR="006D3191">
        <w:rPr>
          <w:rStyle w:val="Siln"/>
        </w:rPr>
        <w:t xml:space="preserve"> MS</w:t>
      </w:r>
    </w:p>
    <w:p w:rsidR="00F23F08" w:rsidRDefault="009D1179" w:rsidP="00FF012F">
      <w:pPr>
        <w:tabs>
          <w:tab w:val="left" w:pos="142"/>
        </w:tabs>
        <w:ind w:firstLine="851"/>
        <w:rPr>
          <w:rStyle w:val="Siln"/>
          <w:b w:val="0"/>
          <w:sz w:val="24"/>
        </w:rPr>
      </w:pPr>
      <w:r>
        <w:rPr>
          <w:rStyle w:val="Siln"/>
          <w:b w:val="0"/>
          <w:sz w:val="24"/>
        </w:rPr>
        <w:t>Do popredia sa v posledných rokoch dostáva nová technika na identifikáciu mikroorganizmov – hmotnostná spektrometria MALDI-TOF MS</w:t>
      </w:r>
      <w:r w:rsidR="00686399">
        <w:rPr>
          <w:rStyle w:val="Siln"/>
          <w:b w:val="0"/>
          <w:sz w:val="24"/>
        </w:rPr>
        <w:t xml:space="preserve"> „Matrix-Assisted Laser Desorption/Ionization Time of Flight Mass Spectrometry“, čo znamená hmotnostná spektrometria s laserovou desorpciou a ionizáciou za účasti matrice s preletovým analyzátorom. </w:t>
      </w:r>
      <w:r w:rsidR="0048361B">
        <w:rPr>
          <w:rStyle w:val="Siln"/>
          <w:b w:val="0"/>
          <w:sz w:val="24"/>
        </w:rPr>
        <w:t xml:space="preserve">Na obrázku 12 môžeme vidieť prístroj na identifikáciu MiO MALDI 310 Typer MICROFLEX LT/SH. </w:t>
      </w:r>
      <w:r w:rsidR="000E5E84">
        <w:rPr>
          <w:rStyle w:val="Siln"/>
          <w:b w:val="0"/>
          <w:sz w:val="24"/>
        </w:rPr>
        <w:t>MALDI-TOF</w:t>
      </w:r>
      <w:r w:rsidR="006D3191">
        <w:rPr>
          <w:rStyle w:val="Siln"/>
          <w:b w:val="0"/>
          <w:sz w:val="24"/>
        </w:rPr>
        <w:t xml:space="preserve"> MS</w:t>
      </w:r>
      <w:r w:rsidR="000E5E84">
        <w:rPr>
          <w:rStyle w:val="Siln"/>
          <w:b w:val="0"/>
          <w:sz w:val="24"/>
        </w:rPr>
        <w:t xml:space="preserve"> metóda je založená na analýze intracelulárnych proteínov v hmotnostnom rozmedzí 2000-20 000 daltonov</w:t>
      </w:r>
      <w:r w:rsidR="00685369">
        <w:rPr>
          <w:rStyle w:val="Siln"/>
          <w:b w:val="0"/>
          <w:sz w:val="24"/>
        </w:rPr>
        <w:t xml:space="preserve"> (Bizzini a Greub</w:t>
      </w:r>
      <w:r w:rsidR="004436F1">
        <w:rPr>
          <w:rStyle w:val="Siln"/>
          <w:b w:val="0"/>
          <w:sz w:val="24"/>
        </w:rPr>
        <w:t>, 2010)</w:t>
      </w:r>
      <w:r w:rsidR="000E5E84">
        <w:rPr>
          <w:rStyle w:val="Siln"/>
          <w:b w:val="0"/>
          <w:sz w:val="24"/>
        </w:rPr>
        <w:t xml:space="preserve">. </w:t>
      </w:r>
      <w:r w:rsidR="005C33D4">
        <w:rPr>
          <w:rStyle w:val="Siln"/>
          <w:b w:val="0"/>
          <w:sz w:val="24"/>
        </w:rPr>
        <w:t xml:space="preserve">Vzorkou je kolónia baktérií, kvasiniek alebo vláknitých húb narastená na povrchu agarovej pôdy. </w:t>
      </w:r>
      <w:r w:rsidR="00A7002A">
        <w:rPr>
          <w:rStyle w:val="Siln"/>
          <w:b w:val="0"/>
          <w:sz w:val="24"/>
        </w:rPr>
        <w:t>Základným princípom je ionizácia chemických látok, ktoré sa po získaní náboja pohybujú vo vysokom vákuu. La</w:t>
      </w:r>
      <w:r w:rsidR="0053060A">
        <w:rPr>
          <w:rStyle w:val="Siln"/>
          <w:b w:val="0"/>
          <w:sz w:val="24"/>
        </w:rPr>
        <w:t>ser hmotnostného spektrometra M</w:t>
      </w:r>
      <w:r w:rsidR="00A7002A">
        <w:rPr>
          <w:rStyle w:val="Siln"/>
          <w:b w:val="0"/>
          <w:sz w:val="24"/>
        </w:rPr>
        <w:t>A</w:t>
      </w:r>
      <w:r w:rsidR="0053060A">
        <w:rPr>
          <w:rStyle w:val="Siln"/>
          <w:b w:val="0"/>
          <w:sz w:val="24"/>
        </w:rPr>
        <w:t>L</w:t>
      </w:r>
      <w:r w:rsidR="00A7002A">
        <w:rPr>
          <w:rStyle w:val="Siln"/>
          <w:b w:val="0"/>
          <w:sz w:val="24"/>
        </w:rPr>
        <w:t xml:space="preserve">DI-TOF ožiari zmes </w:t>
      </w:r>
      <w:r w:rsidR="00216BA2">
        <w:rPr>
          <w:rStyle w:val="Siln"/>
          <w:b w:val="0"/>
          <w:sz w:val="24"/>
        </w:rPr>
        <w:t>matrix/</w:t>
      </w:r>
      <w:r w:rsidR="00A7002A">
        <w:rPr>
          <w:rStyle w:val="Siln"/>
          <w:b w:val="0"/>
          <w:sz w:val="24"/>
        </w:rPr>
        <w:t xml:space="preserve">vzorky a matrice nanosekundovým </w:t>
      </w:r>
      <w:r w:rsidR="00216BA2">
        <w:rPr>
          <w:rStyle w:val="Siln"/>
          <w:b w:val="0"/>
          <w:sz w:val="24"/>
        </w:rPr>
        <w:t>pulzom, matrix odparí a v rámci tzv. „mäkkého“ inonizačného procesu uvoľní pozitívne nabité proteíny</w:t>
      </w:r>
      <w:r w:rsidR="00872E83">
        <w:rPr>
          <w:rStyle w:val="Siln"/>
          <w:b w:val="0"/>
          <w:sz w:val="24"/>
        </w:rPr>
        <w:t xml:space="preserve"> (Karas</w:t>
      </w:r>
      <w:r w:rsidR="00A91A61">
        <w:rPr>
          <w:rStyle w:val="Siln"/>
          <w:b w:val="0"/>
          <w:sz w:val="24"/>
        </w:rPr>
        <w:t xml:space="preserve"> a </w:t>
      </w:r>
      <w:r w:rsidR="00872E83">
        <w:rPr>
          <w:rStyle w:val="Siln"/>
          <w:b w:val="0"/>
          <w:sz w:val="24"/>
        </w:rPr>
        <w:t>Kruger, 2003)</w:t>
      </w:r>
      <w:r w:rsidR="00216BA2">
        <w:rPr>
          <w:rStyle w:val="Siln"/>
          <w:b w:val="0"/>
          <w:sz w:val="24"/>
        </w:rPr>
        <w:t xml:space="preserve">. Základným faktorom tohto procesu je schopnosť matrix absorbovať UV žiarenie a prenášať protóny na extrahované bielkoviny. </w:t>
      </w:r>
      <w:r w:rsidR="00A7002A">
        <w:rPr>
          <w:rStyle w:val="Siln"/>
          <w:b w:val="0"/>
          <w:sz w:val="24"/>
        </w:rPr>
        <w:t xml:space="preserve"> Matrica absorbuje energiu pulzu, rozloží sa. </w:t>
      </w:r>
      <w:r w:rsidR="00EA6866">
        <w:rPr>
          <w:rStyle w:val="Siln"/>
          <w:b w:val="0"/>
          <w:sz w:val="24"/>
        </w:rPr>
        <w:t>J</w:t>
      </w:r>
      <w:r w:rsidR="00A7002A">
        <w:rPr>
          <w:rStyle w:val="Siln"/>
          <w:b w:val="0"/>
          <w:sz w:val="24"/>
        </w:rPr>
        <w:t xml:space="preserve">ej rozklad spôsobí ionizáciu molekuly vzorky. </w:t>
      </w:r>
      <w:r w:rsidR="00216BA2">
        <w:rPr>
          <w:rStyle w:val="Siln"/>
          <w:b w:val="0"/>
          <w:sz w:val="24"/>
        </w:rPr>
        <w:t xml:space="preserve">Proteínové ióny sú na krátku vzdialenosť elektrostaticky urýchlené a preletia trubicou prístroja rýchlosťou, ktorá je úmerná ich hmotnosti. Proteínové ióny rôznej hmotnosti doletia do detektora behom rôznych časových intervalov. Jednoduchým zmeraním doby, ktorá uplynie medzi pulzačným zrýchlením a príslušným signálom detektora, je možné </w:t>
      </w:r>
      <w:r w:rsidR="00EE4AA8">
        <w:rPr>
          <w:rStyle w:val="Siln"/>
          <w:b w:val="0"/>
          <w:sz w:val="24"/>
        </w:rPr>
        <w:t xml:space="preserve">veľmi presne </w:t>
      </w:r>
      <w:r w:rsidR="00216BA2">
        <w:rPr>
          <w:rStyle w:val="Siln"/>
          <w:b w:val="0"/>
          <w:sz w:val="24"/>
        </w:rPr>
        <w:t xml:space="preserve">zmerať rýchlosť iónov </w:t>
      </w:r>
      <w:r w:rsidR="00EE4AA8">
        <w:rPr>
          <w:rStyle w:val="Siln"/>
          <w:b w:val="0"/>
          <w:sz w:val="24"/>
        </w:rPr>
        <w:t xml:space="preserve">a výslednú hodnotu tak konvertovať na presnú molekulárnu hmotnosť. </w:t>
      </w:r>
      <w:r w:rsidR="00A7002A">
        <w:rPr>
          <w:rStyle w:val="Siln"/>
          <w:b w:val="0"/>
          <w:sz w:val="24"/>
        </w:rPr>
        <w:t>Hmotnostné spektrum je výsledkom merania</w:t>
      </w:r>
      <w:r w:rsidR="005B2E7E">
        <w:rPr>
          <w:rStyle w:val="Siln"/>
          <w:b w:val="0"/>
          <w:sz w:val="24"/>
        </w:rPr>
        <w:t xml:space="preserve"> (Maso</w:t>
      </w:r>
      <w:r w:rsidR="00736F54">
        <w:rPr>
          <w:rStyle w:val="Siln"/>
          <w:b w:val="0"/>
          <w:sz w:val="24"/>
        </w:rPr>
        <w:t>t</w:t>
      </w:r>
      <w:r w:rsidR="005B2E7E">
        <w:rPr>
          <w:rStyle w:val="Siln"/>
          <w:b w:val="0"/>
          <w:sz w:val="24"/>
        </w:rPr>
        <w:t>ti</w:t>
      </w:r>
      <w:r w:rsidR="00736F54">
        <w:rPr>
          <w:rStyle w:val="Siln"/>
          <w:b w:val="0"/>
          <w:sz w:val="24"/>
        </w:rPr>
        <w:t xml:space="preserve"> et al.</w:t>
      </w:r>
      <w:r w:rsidR="005B2E7E">
        <w:rPr>
          <w:rStyle w:val="Siln"/>
          <w:b w:val="0"/>
          <w:sz w:val="24"/>
        </w:rPr>
        <w:t>, 2020)</w:t>
      </w:r>
      <w:r w:rsidR="00A7002A">
        <w:rPr>
          <w:rStyle w:val="Siln"/>
          <w:b w:val="0"/>
          <w:sz w:val="24"/>
        </w:rPr>
        <w:t xml:space="preserve">. Pri identifikácii mikroorganizmov sa používajú hmotnostné spektrá, ktoré sú získané ionizáciou ribozomálnych proteínov. Hmotnostné spektrá sú druhovo špecifické a slúžia ako </w:t>
      </w:r>
      <w:r w:rsidR="00A7002A">
        <w:rPr>
          <w:rStyle w:val="Siln"/>
          <w:b w:val="0"/>
          <w:sz w:val="24"/>
        </w:rPr>
        <w:lastRenderedPageBreak/>
        <w:t>molekulový identifikátor infekčného agens. Všetky namerané hmotnostné spektrá klinických izolátov sa porovnávajú</w:t>
      </w:r>
      <w:r w:rsidR="00686399">
        <w:rPr>
          <w:rStyle w:val="Siln"/>
          <w:b w:val="0"/>
          <w:sz w:val="24"/>
        </w:rPr>
        <w:t xml:space="preserve"> </w:t>
      </w:r>
      <w:r w:rsidR="00A7002A">
        <w:rPr>
          <w:rStyle w:val="Siln"/>
          <w:b w:val="0"/>
          <w:sz w:val="24"/>
        </w:rPr>
        <w:t xml:space="preserve"> s veľkou knižnicou hmotnostných spektier. Po porovnávacej analýze a následným výpočtom softvér generuje identifikáciu s uvedením identifikačného skóre, ktoré vyjadruje mieru podobnosti s referenčnými </w:t>
      </w:r>
      <w:r w:rsidR="00DA116E">
        <w:rPr>
          <w:rStyle w:val="Siln"/>
          <w:b w:val="0"/>
          <w:sz w:val="24"/>
        </w:rPr>
        <w:t>spektrami</w:t>
      </w:r>
      <w:r w:rsidR="00F23F08">
        <w:rPr>
          <w:rStyle w:val="Siln"/>
          <w:b w:val="0"/>
          <w:sz w:val="24"/>
        </w:rPr>
        <w:t>.</w:t>
      </w:r>
      <w:r w:rsidR="005C33D4">
        <w:rPr>
          <w:rStyle w:val="Siln"/>
          <w:b w:val="0"/>
          <w:sz w:val="24"/>
        </w:rPr>
        <w:t xml:space="preserve"> Celý proces identifikácie trvá minúty, čo je neporovnateľné napr. s klasickými biochemickými testami, ktorých výsledky je možné získať v priemere od 18-24 hodín</w:t>
      </w:r>
      <w:r w:rsidR="00833D80">
        <w:rPr>
          <w:rStyle w:val="Siln"/>
          <w:b w:val="0"/>
          <w:sz w:val="24"/>
        </w:rPr>
        <w:t xml:space="preserve"> (Bader et al., 2010)</w:t>
      </w:r>
      <w:r w:rsidR="005C33D4">
        <w:rPr>
          <w:rStyle w:val="Siln"/>
          <w:b w:val="0"/>
          <w:sz w:val="24"/>
        </w:rPr>
        <w:t>.</w:t>
      </w:r>
    </w:p>
    <w:p w:rsidR="00DA0373" w:rsidRDefault="00F23F08" w:rsidP="006C55AB">
      <w:pPr>
        <w:ind w:firstLine="851"/>
        <w:rPr>
          <w:rStyle w:val="Siln"/>
          <w:b w:val="0"/>
          <w:sz w:val="24"/>
        </w:rPr>
      </w:pPr>
      <w:r>
        <w:rPr>
          <w:rStyle w:val="Siln"/>
          <w:b w:val="0"/>
          <w:sz w:val="24"/>
        </w:rPr>
        <w:t>Vo všeobecnosti je táto metóda identifikácie pre väčšinu mikroorganizmov vysoko špecifická, avšak u malej skupiny mikroorganizmov nedochádza k spoľahlivému rozlíšeniu z dôvodu, že ich profily hmotnostných spektier neposkytujú jedinečnú variabilitu a nie je možné ich</w:t>
      </w:r>
      <w:r w:rsidR="003D28CF">
        <w:rPr>
          <w:rStyle w:val="Siln"/>
          <w:b w:val="0"/>
          <w:sz w:val="24"/>
        </w:rPr>
        <w:t xml:space="preserve"> rodovo alebo druhovo rozlíšiť</w:t>
      </w:r>
      <w:r w:rsidR="00FB60A4">
        <w:rPr>
          <w:rStyle w:val="Siln"/>
          <w:b w:val="0"/>
          <w:sz w:val="24"/>
        </w:rPr>
        <w:t xml:space="preserve">. Ide vždy o MiO, ktoré sú vysoko príbuzné a je ich možné zaradiť len do príslušných komplexov alebo skupín. U malej skupiny patogénov postačuje rodové zaradenie, resp. zaradenie do skupiny alebo komplexu. V prípade obligátnych patogénnych MiO to nie je možné. Touto metódou nie je možné odlíšiť kmene </w:t>
      </w:r>
      <w:r w:rsidR="00FB60A4">
        <w:rPr>
          <w:rStyle w:val="Siln"/>
          <w:b w:val="0"/>
          <w:i/>
          <w:sz w:val="24"/>
        </w:rPr>
        <w:t xml:space="preserve">Shigella/Escherichia coli </w:t>
      </w:r>
      <w:r w:rsidR="00FB60A4">
        <w:rPr>
          <w:rStyle w:val="Siln"/>
          <w:b w:val="0"/>
          <w:sz w:val="24"/>
        </w:rPr>
        <w:t xml:space="preserve"> takže v prípade podozrenia na infekciu týmito kmeňmi je potrebné daný kmeň identifikovať konvenčnými biochemickými metódami </w:t>
      </w:r>
      <w:r w:rsidR="00DA116E">
        <w:rPr>
          <w:rStyle w:val="Siln"/>
          <w:b w:val="0"/>
          <w:sz w:val="24"/>
        </w:rPr>
        <w:t>(</w:t>
      </w:r>
      <w:r w:rsidR="00685369">
        <w:rPr>
          <w:rStyle w:val="Siln"/>
          <w:b w:val="0"/>
          <w:sz w:val="24"/>
        </w:rPr>
        <w:t>Bruker, 2011</w:t>
      </w:r>
      <w:r w:rsidR="00A7002A">
        <w:rPr>
          <w:rStyle w:val="Siln"/>
          <w:b w:val="0"/>
          <w:sz w:val="24"/>
        </w:rPr>
        <w:t>)</w:t>
      </w:r>
      <w:r w:rsidR="00DA116E">
        <w:rPr>
          <w:rStyle w:val="Siln"/>
          <w:b w:val="0"/>
          <w:sz w:val="24"/>
        </w:rPr>
        <w:t>.</w:t>
      </w:r>
    </w:p>
    <w:p w:rsidR="00CC5B2F" w:rsidRPr="00127F3F" w:rsidRDefault="009D1179" w:rsidP="006C55AB">
      <w:pPr>
        <w:ind w:firstLine="851"/>
        <w:rPr>
          <w:rStyle w:val="Siln"/>
          <w:b w:val="0"/>
          <w:sz w:val="24"/>
        </w:rPr>
      </w:pPr>
      <w:r>
        <w:rPr>
          <w:rStyle w:val="Siln"/>
          <w:b w:val="0"/>
          <w:sz w:val="24"/>
        </w:rPr>
        <w:t>Význam tejto metódy v súčasnosti stále vzrastá</w:t>
      </w:r>
      <w:r w:rsidR="00C517A8">
        <w:rPr>
          <w:rStyle w:val="Siln"/>
          <w:b w:val="0"/>
          <w:sz w:val="24"/>
        </w:rPr>
        <w:t>, avšak nevýhodou je potrebný krok kultivácie mikroorganizmov na pevných pôdach, čím je identifikácia predĺžená. Možno identifikovať mikroorganizmy priamo z tekutých vzoriek napr. z hemokultúr či vzoriek moču, ale úspešnosť metódy je nižšia</w:t>
      </w:r>
      <w:r w:rsidR="00887F9A">
        <w:rPr>
          <w:rStyle w:val="Siln"/>
          <w:b w:val="0"/>
          <w:sz w:val="24"/>
        </w:rPr>
        <w:t xml:space="preserve"> (Chalupová,</w:t>
      </w:r>
      <w:r w:rsidR="00A91A61">
        <w:rPr>
          <w:rStyle w:val="Siln"/>
          <w:b w:val="0"/>
          <w:sz w:val="24"/>
        </w:rPr>
        <w:t xml:space="preserve"> </w:t>
      </w:r>
      <w:r w:rsidR="00887F9A">
        <w:rPr>
          <w:rStyle w:val="Siln"/>
          <w:b w:val="0"/>
          <w:sz w:val="24"/>
        </w:rPr>
        <w:t>2014)</w:t>
      </w:r>
      <w:r w:rsidR="00C517A8">
        <w:rPr>
          <w:rStyle w:val="Siln"/>
          <w:b w:val="0"/>
          <w:sz w:val="24"/>
        </w:rPr>
        <w:t xml:space="preserve">. </w:t>
      </w:r>
    </w:p>
    <w:p w:rsidR="00FB60A4" w:rsidRDefault="00581232" w:rsidP="00127F3F">
      <w:pPr>
        <w:ind w:left="708" w:firstLine="708"/>
        <w:rPr>
          <w:rStyle w:val="Siln"/>
          <w:sz w:val="24"/>
        </w:rPr>
      </w:pPr>
      <w:r>
        <w:rPr>
          <w:b/>
          <w:bCs/>
          <w:noProof/>
        </w:rPr>
        <w:drawing>
          <wp:anchor distT="0" distB="0" distL="114300" distR="114300" simplePos="0" relativeHeight="251674624" behindDoc="1" locked="0" layoutInCell="1" allowOverlap="1">
            <wp:simplePos x="0" y="0"/>
            <wp:positionH relativeFrom="column">
              <wp:posOffset>1879600</wp:posOffset>
            </wp:positionH>
            <wp:positionV relativeFrom="paragraph">
              <wp:posOffset>94615</wp:posOffset>
            </wp:positionV>
            <wp:extent cx="1662430" cy="2872740"/>
            <wp:effectExtent l="19050" t="0" r="0" b="0"/>
            <wp:wrapTight wrapText="bothSides">
              <wp:wrapPolygon edited="0">
                <wp:start x="-248" y="0"/>
                <wp:lineTo x="-248" y="21485"/>
                <wp:lineTo x="21534" y="21485"/>
                <wp:lineTo x="21534" y="0"/>
                <wp:lineTo x="-248" y="0"/>
              </wp:wrapPolygon>
            </wp:wrapTight>
            <wp:docPr id="18" name="Obrázok 12" descr="maldi biot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biotyper.png"/>
                    <pic:cNvPicPr/>
                  </pic:nvPicPr>
                  <pic:blipFill>
                    <a:blip r:embed="rId36" cstate="print"/>
                    <a:srcRect r="3150"/>
                    <a:stretch>
                      <a:fillRect/>
                    </a:stretch>
                  </pic:blipFill>
                  <pic:spPr>
                    <a:xfrm>
                      <a:off x="0" y="0"/>
                      <a:ext cx="1662430" cy="2872740"/>
                    </a:xfrm>
                    <a:prstGeom prst="rect">
                      <a:avLst/>
                    </a:prstGeom>
                  </pic:spPr>
                </pic:pic>
              </a:graphicData>
            </a:graphic>
          </wp:anchor>
        </w:drawing>
      </w:r>
      <w:r w:rsidR="00127F3F">
        <w:rPr>
          <w:rStyle w:val="Siln"/>
          <w:sz w:val="24"/>
        </w:rPr>
        <w:t xml:space="preserve"> </w:t>
      </w:r>
    </w:p>
    <w:p w:rsidR="00FB60A4" w:rsidRDefault="00FB60A4" w:rsidP="00F509CE">
      <w:pPr>
        <w:ind w:firstLine="0"/>
        <w:rPr>
          <w:rStyle w:val="Siln"/>
          <w:sz w:val="24"/>
        </w:rPr>
      </w:pPr>
    </w:p>
    <w:p w:rsidR="00FB60A4" w:rsidRDefault="00FB60A4" w:rsidP="00127F3F">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581232" w:rsidRDefault="00581232" w:rsidP="002B0B07">
      <w:pPr>
        <w:ind w:left="708" w:firstLine="708"/>
        <w:rPr>
          <w:rStyle w:val="Siln"/>
          <w:sz w:val="24"/>
        </w:rPr>
      </w:pPr>
    </w:p>
    <w:p w:rsidR="00182118" w:rsidRDefault="000E2710" w:rsidP="000E2710">
      <w:pPr>
        <w:ind w:firstLine="0"/>
        <w:rPr>
          <w:rStyle w:val="Siln"/>
          <w:sz w:val="24"/>
        </w:rPr>
      </w:pPr>
      <w:r>
        <w:rPr>
          <w:rStyle w:val="Siln"/>
          <w:sz w:val="24"/>
        </w:rPr>
        <w:t>Obrázok</w:t>
      </w:r>
      <w:r w:rsidRPr="0079793D">
        <w:rPr>
          <w:rStyle w:val="Siln"/>
          <w:sz w:val="24"/>
        </w:rPr>
        <w:t xml:space="preserve"> 1</w:t>
      </w:r>
      <w:r>
        <w:rPr>
          <w:rStyle w:val="Siln"/>
          <w:sz w:val="24"/>
        </w:rPr>
        <w:t>2</w:t>
      </w:r>
      <w:r>
        <w:rPr>
          <w:rStyle w:val="Siln"/>
          <w:b w:val="0"/>
          <w:sz w:val="24"/>
        </w:rPr>
        <w:t xml:space="preserve"> MALDI 310 Typer MICROFLEX LT/SH (foto: Kováčová, 2020)</w:t>
      </w:r>
    </w:p>
    <w:p w:rsidR="00253AC3" w:rsidRDefault="004C4002" w:rsidP="00FA0342">
      <w:pPr>
        <w:pStyle w:val="Nadpis1"/>
        <w:numPr>
          <w:ilvl w:val="0"/>
          <w:numId w:val="27"/>
        </w:numPr>
        <w:ind w:left="851" w:hanging="851"/>
        <w:rPr>
          <w:rFonts w:eastAsia="Times New Roman" w:cs="Times New Roman"/>
          <w:bCs w:val="0"/>
          <w:color w:val="auto"/>
        </w:rPr>
      </w:pPr>
      <w:bookmarkStart w:id="12" w:name="_Toc68716632"/>
      <w:r>
        <w:rPr>
          <w:rFonts w:eastAsia="Times New Roman" w:cs="Times New Roman"/>
          <w:bCs w:val="0"/>
          <w:color w:val="auto"/>
        </w:rPr>
        <w:lastRenderedPageBreak/>
        <w:t>Ciele práce</w:t>
      </w:r>
      <w:bookmarkEnd w:id="12"/>
    </w:p>
    <w:p w:rsidR="00B24C9B" w:rsidRDefault="00B24C9B" w:rsidP="00B24C9B">
      <w:pPr>
        <w:ind w:firstLine="0"/>
        <w:rPr>
          <w:b/>
          <w:sz w:val="28"/>
        </w:rPr>
      </w:pPr>
    </w:p>
    <w:p w:rsidR="000E34EA" w:rsidRDefault="00B24C9B" w:rsidP="006C55AB">
      <w:pPr>
        <w:ind w:firstLine="851"/>
      </w:pPr>
      <w:r>
        <w:t>Cieľom našej diplomovej práce je vypracovať literárny prehľad o patogenite kvasinkových mikroorganizmov, ich vlastnost</w:t>
      </w:r>
      <w:r w:rsidR="005A01B0">
        <w:t>iach</w:t>
      </w:r>
      <w:r>
        <w:t xml:space="preserve">, ochoreniach, ktoré spôsobujú a ich prevencii a terapii. </w:t>
      </w:r>
    </w:p>
    <w:p w:rsidR="00B408CB" w:rsidRDefault="005A01B0">
      <w:pPr>
        <w:ind w:firstLine="0"/>
      </w:pPr>
      <w:r>
        <w:t>Cieľom praktickej časti je i</w:t>
      </w:r>
      <w:r w:rsidR="00B24C9B">
        <w:t>zol</w:t>
      </w:r>
      <w:r>
        <w:t>ovať</w:t>
      </w:r>
      <w:r w:rsidR="00B24C9B">
        <w:t xml:space="preserve"> 100 rozličných kmeňov kvasiniek rodu </w:t>
      </w:r>
      <w:r w:rsidR="00B24C9B">
        <w:rPr>
          <w:i/>
        </w:rPr>
        <w:t xml:space="preserve">Candida non-albicans </w:t>
      </w:r>
      <w:r w:rsidR="00B24C9B">
        <w:t>z rôznych klinických materiálov</w:t>
      </w:r>
      <w:r w:rsidR="00B24C9B">
        <w:rPr>
          <w:i/>
        </w:rPr>
        <w:t xml:space="preserve">. </w:t>
      </w:r>
      <w:r w:rsidR="00B24C9B">
        <w:t xml:space="preserve">Jednotlivé vzorky </w:t>
      </w:r>
      <w:r>
        <w:t xml:space="preserve">plánujeme </w:t>
      </w:r>
      <w:r w:rsidR="00B24C9B">
        <w:t>identifik</w:t>
      </w:r>
      <w:r>
        <w:t>ovať</w:t>
      </w:r>
      <w:r w:rsidR="00B24C9B">
        <w:t xml:space="preserve"> prostredníctvom hmotnostnej spektrometrie MALDI-TOF tromi rozdielnymi metódami: priama metóda, extrakcia pomocou etanolu a kyseliny mravčej a semiextrakcia pomocou kyseliny mravčej. Výsledky jednotlivých metód merania porovnáme medzi sebou  s výsledkami biochemických testov YST 8. Získané výsledky spracujeme do tabuliek, grafov a vhodne ich štatisticky vyhodnotíme a porovnáme s podobnými prácami.</w:t>
      </w:r>
    </w:p>
    <w:p w:rsidR="00253AC3" w:rsidRDefault="00253AC3"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9C7F8D" w:rsidRDefault="009C7F8D" w:rsidP="00253AC3">
      <w:pPr>
        <w:rPr>
          <w:rFonts w:eastAsiaTheme="majorEastAsia"/>
          <w:bCs/>
        </w:rPr>
      </w:pPr>
    </w:p>
    <w:p w:rsidR="00FF012F" w:rsidRDefault="00FF012F"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6D4EB2" w:rsidRDefault="006D4EB2" w:rsidP="00DC58A1">
      <w:pPr>
        <w:ind w:firstLine="0"/>
        <w:rPr>
          <w:rFonts w:eastAsiaTheme="majorEastAsia"/>
          <w:bCs/>
        </w:rPr>
      </w:pPr>
    </w:p>
    <w:p w:rsidR="00DA0373" w:rsidRDefault="00DA0373" w:rsidP="00DC58A1">
      <w:pPr>
        <w:ind w:firstLine="0"/>
        <w:rPr>
          <w:rFonts w:eastAsiaTheme="majorEastAsia"/>
          <w:bCs/>
        </w:rPr>
      </w:pPr>
    </w:p>
    <w:p w:rsidR="0087283D" w:rsidRPr="00253AC3" w:rsidRDefault="0087283D" w:rsidP="00DC58A1">
      <w:pPr>
        <w:ind w:firstLine="0"/>
        <w:rPr>
          <w:rFonts w:eastAsiaTheme="majorEastAsia"/>
          <w:bCs/>
        </w:rPr>
      </w:pPr>
    </w:p>
    <w:p w:rsidR="00253AC3" w:rsidRDefault="00AD32B2" w:rsidP="00FA0342">
      <w:pPr>
        <w:pStyle w:val="Nadpis1"/>
        <w:numPr>
          <w:ilvl w:val="0"/>
          <w:numId w:val="27"/>
        </w:numPr>
        <w:ind w:left="851" w:hanging="851"/>
        <w:rPr>
          <w:rStyle w:val="Siln"/>
          <w:b/>
        </w:rPr>
      </w:pPr>
      <w:bookmarkStart w:id="13" w:name="_Toc68716633"/>
      <w:r w:rsidRPr="002F7BD8">
        <w:rPr>
          <w:rStyle w:val="Siln"/>
          <w:b/>
        </w:rPr>
        <w:lastRenderedPageBreak/>
        <w:t>Materiál a</w:t>
      </w:r>
      <w:r w:rsidR="009C7F8D">
        <w:rPr>
          <w:rStyle w:val="Siln"/>
          <w:b/>
        </w:rPr>
        <w:t> </w:t>
      </w:r>
      <w:r w:rsidR="009C7F8D" w:rsidRPr="002F7BD8">
        <w:rPr>
          <w:rStyle w:val="Siln"/>
          <w:b/>
        </w:rPr>
        <w:t>metod</w:t>
      </w:r>
      <w:r w:rsidR="009C7F8D">
        <w:rPr>
          <w:rStyle w:val="Siln"/>
          <w:b/>
        </w:rPr>
        <w:t>ika</w:t>
      </w:r>
      <w:bookmarkEnd w:id="13"/>
    </w:p>
    <w:p w:rsidR="009C7F8D" w:rsidRPr="009C7F8D" w:rsidRDefault="009C7F8D" w:rsidP="009C7F8D"/>
    <w:p w:rsidR="00A63C6C" w:rsidRDefault="005E4464" w:rsidP="006C55AB">
      <w:pPr>
        <w:ind w:firstLine="851"/>
      </w:pPr>
      <w:r>
        <w:t>V</w:t>
      </w:r>
      <w:r w:rsidR="00A63C6C">
        <w:t xml:space="preserve"> mikrobiologickom laboratóriu </w:t>
      </w:r>
      <w:r w:rsidR="001E3C27">
        <w:t xml:space="preserve">sme </w:t>
      </w:r>
      <w:r w:rsidR="00A63C6C">
        <w:t xml:space="preserve">identifikovali  7 rôznych </w:t>
      </w:r>
      <w:r w:rsidR="00A820B1">
        <w:t>druhov</w:t>
      </w:r>
      <w:r w:rsidR="00A63C6C">
        <w:t xml:space="preserve"> NAC</w:t>
      </w:r>
      <w:r w:rsidR="00A820B1">
        <w:t>, ktoré sme izolovali</w:t>
      </w:r>
      <w:r w:rsidR="008C32D8">
        <w:t xml:space="preserve"> zo 100 vzoriek</w:t>
      </w:r>
      <w:r w:rsidR="005A4954">
        <w:t xml:space="preserve"> biologických materiálov</w:t>
      </w:r>
      <w:r>
        <w:t xml:space="preserve"> (tab</w:t>
      </w:r>
      <w:r w:rsidR="00DC58A1">
        <w:t xml:space="preserve">uľka </w:t>
      </w:r>
      <w:r>
        <w:t>4)</w:t>
      </w:r>
      <w:r w:rsidR="001E3C27">
        <w:t xml:space="preserve">. </w:t>
      </w:r>
      <w:r w:rsidR="0000620F">
        <w:t xml:space="preserve">Jednotlivé </w:t>
      </w:r>
      <w:r w:rsidR="00A820B1">
        <w:t>druhy</w:t>
      </w:r>
      <w:r w:rsidR="0000620F">
        <w:t xml:space="preserve"> boli identifikované pomocou rastu na CHROMagare </w:t>
      </w:r>
      <w:r w:rsidR="00253AC3" w:rsidRPr="00253AC3">
        <w:rPr>
          <w:i/>
        </w:rPr>
        <w:t>Candida</w:t>
      </w:r>
      <w:r w:rsidR="00A820B1">
        <w:t xml:space="preserve"> a na agare podľa Sabourauda so 2% glukózy a chloramfenikolom, na základe biochemických profilov prostredníctvom súpravy YST 8 a metódou hmotnostnej spektrometrie </w:t>
      </w:r>
      <w:r w:rsidR="006D3191">
        <w:t>MALDI-TOF</w:t>
      </w:r>
      <w:r w:rsidR="00A820B1">
        <w:t xml:space="preserve">. </w:t>
      </w:r>
      <w:r w:rsidR="00692714">
        <w:t>Sledované kvasinkové mikroorganizmy boli diagnostikované zo vzoriek spút, moču, zo sterov z kože, z rán, z tracheostomických kanýl, z ústnych dutín, zo stolice, z výterov pošvy a</w:t>
      </w:r>
      <w:r>
        <w:t> </w:t>
      </w:r>
      <w:r w:rsidR="00692714">
        <w:t>uší</w:t>
      </w:r>
      <w:r w:rsidR="00DC58A1">
        <w:t xml:space="preserve"> (tabuľka</w:t>
      </w:r>
      <w:r>
        <w:t xml:space="preserve"> 3)</w:t>
      </w:r>
      <w:r w:rsidR="00692714">
        <w:t xml:space="preserve">. </w:t>
      </w:r>
    </w:p>
    <w:p w:rsidR="00A63C6C" w:rsidRDefault="00A63C6C" w:rsidP="00AD32B2"/>
    <w:p w:rsidR="00BF7ED5" w:rsidRDefault="00C95B04" w:rsidP="00BF7ED5">
      <w:pPr>
        <w:ind w:firstLine="0"/>
        <w:jc w:val="center"/>
      </w:pPr>
      <w:r>
        <w:rPr>
          <w:b/>
        </w:rPr>
        <w:t xml:space="preserve">Tabuľka </w:t>
      </w:r>
      <w:r w:rsidR="00BF7ED5">
        <w:rPr>
          <w:b/>
        </w:rPr>
        <w:t xml:space="preserve">3 </w:t>
      </w:r>
      <w:r w:rsidR="00BF7ED5">
        <w:t>Typy vzoriek biologického materiálu</w:t>
      </w:r>
    </w:p>
    <w:tbl>
      <w:tblPr>
        <w:tblW w:w="8682" w:type="dxa"/>
        <w:tblInd w:w="65" w:type="dxa"/>
        <w:tblCellMar>
          <w:left w:w="70" w:type="dxa"/>
          <w:right w:w="70" w:type="dxa"/>
        </w:tblCellMar>
        <w:tblLook w:val="04A0" w:firstRow="1" w:lastRow="0" w:firstColumn="1" w:lastColumn="0" w:noHBand="0" w:noVBand="1"/>
      </w:tblPr>
      <w:tblGrid>
        <w:gridCol w:w="3816"/>
        <w:gridCol w:w="2573"/>
        <w:gridCol w:w="1230"/>
        <w:gridCol w:w="1063"/>
      </w:tblGrid>
      <w:tr w:rsidR="00A63C6C" w:rsidRPr="00A63C6C" w:rsidTr="008C32D8">
        <w:trPr>
          <w:trHeight w:val="372"/>
        </w:trPr>
        <w:tc>
          <w:tcPr>
            <w:tcW w:w="3816"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ateriál</w:t>
            </w:r>
          </w:p>
        </w:tc>
        <w:tc>
          <w:tcPr>
            <w:tcW w:w="257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P</w:t>
            </w:r>
            <w:r w:rsidRPr="00A63C6C">
              <w:rPr>
                <w:b/>
                <w:bCs/>
                <w:color w:val="000000"/>
                <w:sz w:val="22"/>
                <w:szCs w:val="22"/>
              </w:rPr>
              <w:t>očet vzoriek</w:t>
            </w:r>
          </w:p>
        </w:tc>
        <w:tc>
          <w:tcPr>
            <w:tcW w:w="123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M</w:t>
            </w:r>
            <w:r w:rsidRPr="00A63C6C">
              <w:rPr>
                <w:b/>
                <w:bCs/>
                <w:color w:val="000000"/>
                <w:sz w:val="22"/>
                <w:szCs w:val="22"/>
              </w:rPr>
              <w:t>uži</w:t>
            </w:r>
          </w:p>
        </w:tc>
        <w:tc>
          <w:tcPr>
            <w:tcW w:w="1063"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A63C6C" w:rsidRPr="00A63C6C" w:rsidRDefault="00A63C6C" w:rsidP="00A63C6C">
            <w:pPr>
              <w:spacing w:line="240" w:lineRule="auto"/>
              <w:ind w:firstLine="0"/>
              <w:jc w:val="center"/>
              <w:rPr>
                <w:b/>
                <w:bCs/>
                <w:color w:val="000000"/>
                <w:sz w:val="22"/>
                <w:szCs w:val="22"/>
              </w:rPr>
            </w:pPr>
            <w:r>
              <w:rPr>
                <w:b/>
                <w:bCs/>
                <w:color w:val="000000"/>
                <w:sz w:val="22"/>
                <w:szCs w:val="22"/>
              </w:rPr>
              <w:t>Ž</w:t>
            </w:r>
            <w:r w:rsidRPr="00A63C6C">
              <w:rPr>
                <w:b/>
                <w:bCs/>
                <w:color w:val="000000"/>
                <w:sz w:val="22"/>
                <w:szCs w:val="22"/>
              </w:rPr>
              <w:t>eny</w:t>
            </w:r>
          </w:p>
        </w:tc>
      </w:tr>
      <w:tr w:rsidR="00A63C6C" w:rsidRPr="00A63C6C" w:rsidTr="00A63C6C">
        <w:trPr>
          <w:trHeight w:val="357"/>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moč</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4</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7</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spútum</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34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12</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kože</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5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ster z rany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 vzorka</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tracheostomickej kanyly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stolica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s</w:t>
            </w:r>
            <w:r w:rsidR="00A63C6C" w:rsidRPr="00A63C6C">
              <w:rPr>
                <w:color w:val="000000"/>
                <w:sz w:val="22"/>
                <w:szCs w:val="22"/>
              </w:rPr>
              <w:t>ter z dutiny ústnej</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 vzorky</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082741" w:rsidP="00A63C6C">
            <w:pPr>
              <w:spacing w:line="240" w:lineRule="auto"/>
              <w:ind w:firstLine="0"/>
              <w:jc w:val="center"/>
              <w:rPr>
                <w:color w:val="000000"/>
                <w:sz w:val="22"/>
                <w:szCs w:val="22"/>
              </w:rPr>
            </w:pPr>
            <w:r>
              <w:rPr>
                <w:color w:val="000000"/>
                <w:sz w:val="22"/>
                <w:szCs w:val="22"/>
              </w:rPr>
              <w:t>v</w:t>
            </w:r>
            <w:r w:rsidR="00A63C6C" w:rsidRPr="00A63C6C">
              <w:rPr>
                <w:color w:val="000000"/>
                <w:sz w:val="22"/>
                <w:szCs w:val="22"/>
              </w:rPr>
              <w:t>ýter z pošvy</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30</w:t>
            </w:r>
          </w:p>
        </w:tc>
      </w:tr>
      <w:tr w:rsidR="00A63C6C" w:rsidRPr="00A63C6C" w:rsidTr="00A63C6C">
        <w:trPr>
          <w:trHeight w:val="343"/>
        </w:trPr>
        <w:tc>
          <w:tcPr>
            <w:tcW w:w="3816" w:type="dxa"/>
            <w:tcBorders>
              <w:top w:val="nil"/>
              <w:left w:val="single" w:sz="4" w:space="0" w:color="auto"/>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výter z ucha</w:t>
            </w:r>
          </w:p>
        </w:tc>
        <w:tc>
          <w:tcPr>
            <w:tcW w:w="257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11 vzoriek</w:t>
            </w:r>
          </w:p>
        </w:tc>
        <w:tc>
          <w:tcPr>
            <w:tcW w:w="1230"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9</w:t>
            </w:r>
          </w:p>
        </w:tc>
        <w:tc>
          <w:tcPr>
            <w:tcW w:w="1063" w:type="dxa"/>
            <w:tcBorders>
              <w:top w:val="nil"/>
              <w:left w:val="nil"/>
              <w:bottom w:val="single" w:sz="4" w:space="0" w:color="auto"/>
              <w:right w:val="single" w:sz="4" w:space="0" w:color="auto"/>
            </w:tcBorders>
            <w:shd w:val="clear" w:color="auto" w:fill="auto"/>
            <w:noWrap/>
            <w:vAlign w:val="bottom"/>
            <w:hideMark/>
          </w:tcPr>
          <w:p w:rsidR="00A63C6C" w:rsidRPr="00A63C6C" w:rsidRDefault="00A63C6C" w:rsidP="00A63C6C">
            <w:pPr>
              <w:spacing w:line="240" w:lineRule="auto"/>
              <w:ind w:firstLine="0"/>
              <w:jc w:val="center"/>
              <w:rPr>
                <w:color w:val="000000"/>
                <w:sz w:val="22"/>
                <w:szCs w:val="22"/>
              </w:rPr>
            </w:pPr>
            <w:r w:rsidRPr="00A63C6C">
              <w:rPr>
                <w:color w:val="000000"/>
                <w:sz w:val="22"/>
                <w:szCs w:val="22"/>
              </w:rPr>
              <w:t>2</w:t>
            </w:r>
          </w:p>
        </w:tc>
      </w:tr>
    </w:tbl>
    <w:p w:rsidR="005E4464" w:rsidRDefault="005E4464" w:rsidP="00BF7ED5">
      <w:pPr>
        <w:ind w:firstLine="0"/>
        <w:jc w:val="center"/>
        <w:rPr>
          <w:b/>
        </w:rPr>
      </w:pPr>
    </w:p>
    <w:p w:rsidR="001D262C" w:rsidRPr="00C95B04" w:rsidRDefault="00C95B04" w:rsidP="00C95B04">
      <w:pPr>
        <w:ind w:firstLine="0"/>
        <w:jc w:val="center"/>
      </w:pPr>
      <w:r>
        <w:rPr>
          <w:b/>
        </w:rPr>
        <w:t xml:space="preserve">Tabuľka 4 </w:t>
      </w:r>
      <w:r>
        <w:t>Diagnostikované druhy kvasiniek</w:t>
      </w:r>
    </w:p>
    <w:tbl>
      <w:tblPr>
        <w:tblpPr w:leftFromText="142" w:rightFromText="142" w:vertAnchor="page" w:horzAnchor="margin" w:tblpX="70" w:tblpY="11005"/>
        <w:tblOverlap w:val="never"/>
        <w:tblW w:w="8647" w:type="dxa"/>
        <w:tblCellMar>
          <w:left w:w="70" w:type="dxa"/>
          <w:right w:w="70" w:type="dxa"/>
        </w:tblCellMar>
        <w:tblLook w:val="04A0" w:firstRow="1" w:lastRow="0" w:firstColumn="1" w:lastColumn="0" w:noHBand="0" w:noVBand="1"/>
      </w:tblPr>
      <w:tblGrid>
        <w:gridCol w:w="5230"/>
        <w:gridCol w:w="3417"/>
      </w:tblGrid>
      <w:tr w:rsidR="001D262C" w:rsidRPr="008C32D8" w:rsidTr="00936615">
        <w:trPr>
          <w:trHeight w:val="331"/>
        </w:trPr>
        <w:tc>
          <w:tcPr>
            <w:tcW w:w="523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hideMark/>
          </w:tcPr>
          <w:p w:rsidR="001D262C" w:rsidRPr="008C32D8" w:rsidRDefault="001D262C" w:rsidP="001D262C">
            <w:pPr>
              <w:spacing w:line="240" w:lineRule="auto"/>
              <w:ind w:firstLine="0"/>
              <w:jc w:val="center"/>
              <w:rPr>
                <w:b/>
                <w:bCs/>
                <w:sz w:val="22"/>
                <w:szCs w:val="22"/>
              </w:rPr>
            </w:pPr>
            <w:r w:rsidRPr="008C32D8">
              <w:rPr>
                <w:b/>
                <w:bCs/>
                <w:sz w:val="22"/>
                <w:szCs w:val="22"/>
              </w:rPr>
              <w:t>Druh NAC</w:t>
            </w:r>
          </w:p>
        </w:tc>
        <w:tc>
          <w:tcPr>
            <w:tcW w:w="3417"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1D262C" w:rsidRPr="008C32D8" w:rsidRDefault="001D262C" w:rsidP="001D262C">
            <w:pPr>
              <w:spacing w:line="240" w:lineRule="auto"/>
              <w:ind w:firstLine="0"/>
              <w:jc w:val="center"/>
              <w:rPr>
                <w:b/>
                <w:bCs/>
                <w:sz w:val="22"/>
                <w:szCs w:val="22"/>
              </w:rPr>
            </w:pPr>
            <w:r w:rsidRPr="008C32D8">
              <w:rPr>
                <w:b/>
                <w:bCs/>
                <w:sz w:val="22"/>
                <w:szCs w:val="22"/>
              </w:rPr>
              <w:t>Počet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glabrata</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43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parapsilosis</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21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krusei</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12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tropicalis</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10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lusitaniae</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6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kefyr</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5 vzoriek</w:t>
            </w:r>
          </w:p>
        </w:tc>
      </w:tr>
      <w:tr w:rsidR="001D262C" w:rsidRPr="008C32D8" w:rsidTr="001D262C">
        <w:trPr>
          <w:trHeight w:val="331"/>
        </w:trPr>
        <w:tc>
          <w:tcPr>
            <w:tcW w:w="5230" w:type="dxa"/>
            <w:tcBorders>
              <w:top w:val="nil"/>
              <w:left w:val="single" w:sz="4" w:space="0" w:color="auto"/>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i/>
                <w:iCs/>
                <w:color w:val="000000"/>
                <w:sz w:val="22"/>
                <w:szCs w:val="22"/>
              </w:rPr>
            </w:pPr>
            <w:r w:rsidRPr="008C32D8">
              <w:rPr>
                <w:i/>
                <w:iCs/>
                <w:color w:val="000000"/>
                <w:sz w:val="22"/>
                <w:szCs w:val="22"/>
              </w:rPr>
              <w:t>Candida guilliermondii</w:t>
            </w:r>
          </w:p>
        </w:tc>
        <w:tc>
          <w:tcPr>
            <w:tcW w:w="3417" w:type="dxa"/>
            <w:tcBorders>
              <w:top w:val="nil"/>
              <w:left w:val="nil"/>
              <w:bottom w:val="single" w:sz="4" w:space="0" w:color="auto"/>
              <w:right w:val="single" w:sz="4" w:space="0" w:color="auto"/>
            </w:tcBorders>
            <w:shd w:val="clear" w:color="auto" w:fill="auto"/>
            <w:noWrap/>
            <w:vAlign w:val="center"/>
            <w:hideMark/>
          </w:tcPr>
          <w:p w:rsidR="001D262C" w:rsidRPr="008C32D8" w:rsidRDefault="001D262C" w:rsidP="001D262C">
            <w:pPr>
              <w:spacing w:line="240" w:lineRule="auto"/>
              <w:ind w:firstLine="0"/>
              <w:jc w:val="center"/>
              <w:rPr>
                <w:color w:val="000000"/>
                <w:sz w:val="22"/>
                <w:szCs w:val="22"/>
              </w:rPr>
            </w:pPr>
            <w:r w:rsidRPr="008C32D8">
              <w:rPr>
                <w:color w:val="000000"/>
                <w:sz w:val="22"/>
                <w:szCs w:val="22"/>
              </w:rPr>
              <w:t>3 vzorky</w:t>
            </w:r>
          </w:p>
        </w:tc>
      </w:tr>
    </w:tbl>
    <w:p w:rsidR="00331FC8" w:rsidRDefault="00331FC8" w:rsidP="003A72EA">
      <w:pPr>
        <w:ind w:firstLine="0"/>
      </w:pPr>
    </w:p>
    <w:p w:rsidR="00F87600" w:rsidRDefault="00F87600" w:rsidP="00692714">
      <w:pPr>
        <w:ind w:firstLine="0"/>
      </w:pPr>
    </w:p>
    <w:p w:rsidR="00C95B04" w:rsidRDefault="00C95B04" w:rsidP="00692714">
      <w:pPr>
        <w:ind w:firstLine="0"/>
      </w:pPr>
    </w:p>
    <w:p w:rsidR="00B836D8" w:rsidRDefault="00B836D8" w:rsidP="00692714">
      <w:pPr>
        <w:ind w:firstLine="0"/>
      </w:pPr>
    </w:p>
    <w:p w:rsidR="008168CD" w:rsidRDefault="001E3C27" w:rsidP="001E3C27">
      <w:pPr>
        <w:ind w:left="851" w:hanging="851"/>
        <w:rPr>
          <w:rStyle w:val="Siln"/>
        </w:rPr>
      </w:pPr>
      <w:r>
        <w:rPr>
          <w:rStyle w:val="Siln"/>
        </w:rPr>
        <w:lastRenderedPageBreak/>
        <w:t>3</w:t>
      </w:r>
      <w:r w:rsidR="008168CD">
        <w:rPr>
          <w:rStyle w:val="Siln"/>
        </w:rPr>
        <w:t xml:space="preserve">.1 </w:t>
      </w:r>
      <w:r>
        <w:rPr>
          <w:rStyle w:val="Siln"/>
        </w:rPr>
        <w:tab/>
      </w:r>
      <w:r w:rsidR="00692714" w:rsidRPr="00692714">
        <w:rPr>
          <w:rStyle w:val="Siln"/>
        </w:rPr>
        <w:t>P</w:t>
      </w:r>
      <w:r w:rsidR="004F0F79">
        <w:rPr>
          <w:rStyle w:val="Siln"/>
        </w:rPr>
        <w:t>r</w:t>
      </w:r>
      <w:r w:rsidR="00692714" w:rsidRPr="00692714">
        <w:rPr>
          <w:rStyle w:val="Siln"/>
        </w:rPr>
        <w:t>ístroje</w:t>
      </w:r>
    </w:p>
    <w:p w:rsidR="008168CD" w:rsidRDefault="008168CD" w:rsidP="00D62A3B">
      <w:pPr>
        <w:pStyle w:val="Odsekzoznamu"/>
        <w:numPr>
          <w:ilvl w:val="0"/>
          <w:numId w:val="10"/>
        </w:numPr>
        <w:rPr>
          <w:rStyle w:val="Siln"/>
          <w:b w:val="0"/>
          <w:sz w:val="24"/>
        </w:rPr>
      </w:pPr>
      <w:r>
        <w:rPr>
          <w:rStyle w:val="Siln"/>
          <w:b w:val="0"/>
          <w:sz w:val="24"/>
        </w:rPr>
        <w:t>T</w:t>
      </w:r>
      <w:r w:rsidRPr="008168CD">
        <w:rPr>
          <w:rStyle w:val="Siln"/>
          <w:b w:val="0"/>
          <w:sz w:val="24"/>
        </w:rPr>
        <w:t>ermostat</w:t>
      </w:r>
      <w:r w:rsidR="004F0F79">
        <w:rPr>
          <w:rStyle w:val="Siln"/>
          <w:b w:val="0"/>
          <w:sz w:val="24"/>
        </w:rPr>
        <w:t xml:space="preserve"> laboratórny Heratherm IGS180</w:t>
      </w:r>
    </w:p>
    <w:p w:rsidR="008168CD" w:rsidRDefault="008168CD" w:rsidP="00D62A3B">
      <w:pPr>
        <w:pStyle w:val="Odsekzoznamu"/>
        <w:numPr>
          <w:ilvl w:val="0"/>
          <w:numId w:val="10"/>
        </w:numPr>
        <w:rPr>
          <w:rStyle w:val="Siln"/>
          <w:b w:val="0"/>
          <w:sz w:val="24"/>
        </w:rPr>
      </w:pPr>
      <w:r>
        <w:rPr>
          <w:rStyle w:val="Siln"/>
          <w:b w:val="0"/>
          <w:sz w:val="24"/>
        </w:rPr>
        <w:t>Termostat</w:t>
      </w:r>
      <w:r w:rsidR="004F0F79">
        <w:rPr>
          <w:rStyle w:val="Siln"/>
          <w:b w:val="0"/>
          <w:sz w:val="24"/>
        </w:rPr>
        <w:t xml:space="preserve"> laboratórny veľkoobjemový EB 720 ST</w:t>
      </w:r>
    </w:p>
    <w:p w:rsidR="002A560E" w:rsidRPr="00103783" w:rsidRDefault="002A560E" w:rsidP="00D62A3B">
      <w:pPr>
        <w:pStyle w:val="Odsekzoznamu"/>
        <w:numPr>
          <w:ilvl w:val="0"/>
          <w:numId w:val="10"/>
        </w:numPr>
        <w:rPr>
          <w:rStyle w:val="Siln"/>
          <w:b w:val="0"/>
          <w:sz w:val="24"/>
        </w:rPr>
      </w:pPr>
      <w:r w:rsidRPr="00103783">
        <w:rPr>
          <w:rStyle w:val="Siln"/>
          <w:b w:val="0"/>
          <w:sz w:val="24"/>
        </w:rPr>
        <w:t xml:space="preserve">Termostat </w:t>
      </w:r>
      <w:r w:rsidR="00103783">
        <w:rPr>
          <w:rStyle w:val="Siln"/>
          <w:b w:val="0"/>
          <w:sz w:val="24"/>
        </w:rPr>
        <w:t xml:space="preserve"> Pol-Eko ST1 COMF</w:t>
      </w:r>
    </w:p>
    <w:p w:rsidR="008168CD" w:rsidRDefault="007D653D" w:rsidP="00D62A3B">
      <w:pPr>
        <w:pStyle w:val="Odsekzoznamu"/>
        <w:numPr>
          <w:ilvl w:val="0"/>
          <w:numId w:val="10"/>
        </w:numPr>
        <w:rPr>
          <w:rStyle w:val="Siln"/>
          <w:b w:val="0"/>
          <w:sz w:val="24"/>
        </w:rPr>
      </w:pPr>
      <w:r>
        <w:rPr>
          <w:rStyle w:val="Siln"/>
          <w:b w:val="0"/>
          <w:sz w:val="24"/>
        </w:rPr>
        <w:t>MALDI 310 Typer MICROFLEX LT/SH</w:t>
      </w:r>
    </w:p>
    <w:p w:rsidR="007D653D" w:rsidRDefault="007D653D" w:rsidP="00D62A3B">
      <w:pPr>
        <w:pStyle w:val="Odsekzoznamu"/>
        <w:numPr>
          <w:ilvl w:val="0"/>
          <w:numId w:val="10"/>
        </w:numPr>
        <w:rPr>
          <w:rStyle w:val="Siln"/>
          <w:b w:val="0"/>
          <w:sz w:val="24"/>
        </w:rPr>
      </w:pPr>
      <w:r>
        <w:rPr>
          <w:rStyle w:val="Siln"/>
          <w:b w:val="0"/>
          <w:sz w:val="24"/>
        </w:rPr>
        <w:t>Vortex</w:t>
      </w:r>
      <w:r w:rsidR="004F0F79">
        <w:rPr>
          <w:rStyle w:val="Siln"/>
          <w:b w:val="0"/>
          <w:sz w:val="24"/>
        </w:rPr>
        <w:t xml:space="preserve"> Genius 3</w:t>
      </w:r>
    </w:p>
    <w:p w:rsidR="007D653D" w:rsidRDefault="007D653D" w:rsidP="00D62A3B">
      <w:pPr>
        <w:pStyle w:val="Odsekzoznamu"/>
        <w:numPr>
          <w:ilvl w:val="0"/>
          <w:numId w:val="10"/>
        </w:numPr>
        <w:rPr>
          <w:rStyle w:val="Siln"/>
          <w:b w:val="0"/>
          <w:sz w:val="24"/>
        </w:rPr>
      </w:pPr>
      <w:r>
        <w:rPr>
          <w:rStyle w:val="Siln"/>
          <w:b w:val="0"/>
          <w:sz w:val="24"/>
        </w:rPr>
        <w:t>Centrifúga</w:t>
      </w:r>
      <w:r w:rsidR="004F0F79">
        <w:rPr>
          <w:rStyle w:val="Siln"/>
          <w:b w:val="0"/>
          <w:sz w:val="24"/>
        </w:rPr>
        <w:t xml:space="preserve"> Eppendorf 5702</w:t>
      </w:r>
    </w:p>
    <w:p w:rsidR="007D653D" w:rsidRDefault="004F0F79" w:rsidP="00D62A3B">
      <w:pPr>
        <w:pStyle w:val="Odsekzoznamu"/>
        <w:numPr>
          <w:ilvl w:val="0"/>
          <w:numId w:val="10"/>
        </w:numPr>
        <w:rPr>
          <w:rStyle w:val="Siln"/>
          <w:b w:val="0"/>
          <w:sz w:val="24"/>
        </w:rPr>
      </w:pPr>
      <w:r>
        <w:rPr>
          <w:rStyle w:val="Siln"/>
          <w:b w:val="0"/>
          <w:sz w:val="24"/>
        </w:rPr>
        <w:t>Zákalometer Densilameter II</w:t>
      </w:r>
    </w:p>
    <w:p w:rsidR="007D653D" w:rsidRDefault="007D653D" w:rsidP="00D62A3B">
      <w:pPr>
        <w:pStyle w:val="Odsekzoznamu"/>
        <w:numPr>
          <w:ilvl w:val="0"/>
          <w:numId w:val="10"/>
        </w:numPr>
        <w:rPr>
          <w:rStyle w:val="Siln"/>
          <w:b w:val="0"/>
          <w:sz w:val="24"/>
        </w:rPr>
      </w:pPr>
      <w:r>
        <w:rPr>
          <w:rStyle w:val="Siln"/>
          <w:b w:val="0"/>
          <w:sz w:val="24"/>
        </w:rPr>
        <w:t>Mikroskop</w:t>
      </w:r>
      <w:r w:rsidR="004F0F79">
        <w:rPr>
          <w:rStyle w:val="Siln"/>
          <w:b w:val="0"/>
          <w:sz w:val="24"/>
        </w:rPr>
        <w:t xml:space="preserve"> ECLIPSE 200, Fy NIKON</w:t>
      </w:r>
    </w:p>
    <w:p w:rsidR="00A0641E" w:rsidRDefault="00694EC7" w:rsidP="00D62A3B">
      <w:pPr>
        <w:pStyle w:val="Odsekzoznamu"/>
        <w:numPr>
          <w:ilvl w:val="0"/>
          <w:numId w:val="10"/>
        </w:numPr>
        <w:rPr>
          <w:rStyle w:val="Siln"/>
          <w:b w:val="0"/>
          <w:sz w:val="24"/>
        </w:rPr>
      </w:pPr>
      <w:r>
        <w:rPr>
          <w:rStyle w:val="Siln"/>
          <w:b w:val="0"/>
          <w:sz w:val="24"/>
        </w:rPr>
        <w:t>Chladnička</w:t>
      </w:r>
      <w:r w:rsidR="00083127">
        <w:rPr>
          <w:rStyle w:val="Siln"/>
          <w:b w:val="0"/>
          <w:sz w:val="24"/>
        </w:rPr>
        <w:t xml:space="preserve"> Whirlpool</w:t>
      </w:r>
    </w:p>
    <w:p w:rsidR="006831B7" w:rsidRPr="007D653D" w:rsidRDefault="006831B7" w:rsidP="007D653D">
      <w:pPr>
        <w:ind w:firstLine="0"/>
        <w:rPr>
          <w:rStyle w:val="Siln"/>
          <w:b w:val="0"/>
          <w:sz w:val="24"/>
        </w:rPr>
      </w:pPr>
    </w:p>
    <w:p w:rsidR="00692714" w:rsidRDefault="004151A8" w:rsidP="004151A8">
      <w:pPr>
        <w:ind w:left="851" w:hanging="851"/>
        <w:rPr>
          <w:rStyle w:val="Siln"/>
        </w:rPr>
      </w:pPr>
      <w:r>
        <w:rPr>
          <w:rStyle w:val="Siln"/>
        </w:rPr>
        <w:t>3</w:t>
      </w:r>
      <w:r w:rsidR="008168CD">
        <w:rPr>
          <w:rStyle w:val="Siln"/>
        </w:rPr>
        <w:t xml:space="preserve">.2 </w:t>
      </w:r>
      <w:r>
        <w:rPr>
          <w:rStyle w:val="Siln"/>
        </w:rPr>
        <w:tab/>
      </w:r>
      <w:r w:rsidR="00E12A4B">
        <w:rPr>
          <w:rStyle w:val="Siln"/>
        </w:rPr>
        <w:t xml:space="preserve">Pomôcky </w:t>
      </w:r>
    </w:p>
    <w:p w:rsidR="00692714" w:rsidRDefault="00E94496" w:rsidP="00D62A3B">
      <w:pPr>
        <w:pStyle w:val="Odsekzoznamu"/>
        <w:numPr>
          <w:ilvl w:val="0"/>
          <w:numId w:val="9"/>
        </w:numPr>
        <w:rPr>
          <w:rStyle w:val="Siln"/>
          <w:b w:val="0"/>
          <w:sz w:val="24"/>
        </w:rPr>
      </w:pPr>
      <w:r>
        <w:rPr>
          <w:rStyle w:val="Siln"/>
          <w:b w:val="0"/>
          <w:sz w:val="24"/>
        </w:rPr>
        <w:t>Sterilné p</w:t>
      </w:r>
      <w:r w:rsidR="008168CD">
        <w:rPr>
          <w:rStyle w:val="Siln"/>
          <w:b w:val="0"/>
          <w:sz w:val="24"/>
        </w:rPr>
        <w:t>odložné sklíčka</w:t>
      </w:r>
    </w:p>
    <w:p w:rsidR="008168CD" w:rsidRDefault="000251A1" w:rsidP="00D62A3B">
      <w:pPr>
        <w:pStyle w:val="Odsekzoznamu"/>
        <w:numPr>
          <w:ilvl w:val="0"/>
          <w:numId w:val="9"/>
        </w:numPr>
        <w:rPr>
          <w:rStyle w:val="Siln"/>
          <w:b w:val="0"/>
          <w:sz w:val="24"/>
        </w:rPr>
      </w:pPr>
      <w:r>
        <w:rPr>
          <w:rStyle w:val="Siln"/>
          <w:b w:val="0"/>
          <w:sz w:val="24"/>
        </w:rPr>
        <w:t>Sterilné k</w:t>
      </w:r>
      <w:r w:rsidR="008168CD">
        <w:rPr>
          <w:rStyle w:val="Siln"/>
          <w:b w:val="0"/>
          <w:sz w:val="24"/>
        </w:rPr>
        <w:t>rycie sklíčka</w:t>
      </w:r>
    </w:p>
    <w:p w:rsidR="00E94496" w:rsidRDefault="00E94496" w:rsidP="00D62A3B">
      <w:pPr>
        <w:pStyle w:val="Odsekzoznamu"/>
        <w:numPr>
          <w:ilvl w:val="0"/>
          <w:numId w:val="9"/>
        </w:numPr>
        <w:rPr>
          <w:rStyle w:val="Siln"/>
          <w:b w:val="0"/>
          <w:sz w:val="24"/>
        </w:rPr>
      </w:pPr>
      <w:r>
        <w:rPr>
          <w:rStyle w:val="Siln"/>
          <w:b w:val="0"/>
          <w:sz w:val="24"/>
        </w:rPr>
        <w:t>Sterilná sklená tyčinka</w:t>
      </w:r>
    </w:p>
    <w:p w:rsidR="00E94496" w:rsidRDefault="00E94496" w:rsidP="00D62A3B">
      <w:pPr>
        <w:pStyle w:val="Odsekzoznamu"/>
        <w:numPr>
          <w:ilvl w:val="0"/>
          <w:numId w:val="9"/>
        </w:numPr>
        <w:rPr>
          <w:rStyle w:val="Siln"/>
          <w:b w:val="0"/>
          <w:sz w:val="24"/>
        </w:rPr>
      </w:pPr>
      <w:r>
        <w:rPr>
          <w:rStyle w:val="Siln"/>
          <w:b w:val="0"/>
          <w:sz w:val="24"/>
        </w:rPr>
        <w:t>Pinzeta</w:t>
      </w:r>
    </w:p>
    <w:p w:rsidR="00E94496" w:rsidRDefault="00E94496" w:rsidP="00D62A3B">
      <w:pPr>
        <w:pStyle w:val="Odsekzoznamu"/>
        <w:numPr>
          <w:ilvl w:val="0"/>
          <w:numId w:val="9"/>
        </w:numPr>
        <w:rPr>
          <w:rStyle w:val="Siln"/>
          <w:b w:val="0"/>
          <w:sz w:val="24"/>
        </w:rPr>
      </w:pPr>
      <w:r>
        <w:rPr>
          <w:rStyle w:val="Siln"/>
          <w:b w:val="0"/>
          <w:sz w:val="24"/>
        </w:rPr>
        <w:t>Elektrický kahan</w:t>
      </w:r>
    </w:p>
    <w:p w:rsidR="00E94496" w:rsidRDefault="00E94496" w:rsidP="00D62A3B">
      <w:pPr>
        <w:pStyle w:val="Odsekzoznamu"/>
        <w:numPr>
          <w:ilvl w:val="0"/>
          <w:numId w:val="9"/>
        </w:numPr>
        <w:rPr>
          <w:rStyle w:val="Siln"/>
          <w:b w:val="0"/>
          <w:sz w:val="24"/>
        </w:rPr>
      </w:pPr>
      <w:r>
        <w:rPr>
          <w:rStyle w:val="Siln"/>
          <w:b w:val="0"/>
          <w:sz w:val="24"/>
        </w:rPr>
        <w:t xml:space="preserve">Sterilný </w:t>
      </w:r>
      <w:r w:rsidR="005A4954">
        <w:rPr>
          <w:rStyle w:val="Siln"/>
          <w:b w:val="0"/>
          <w:sz w:val="24"/>
        </w:rPr>
        <w:t>sk</w:t>
      </w:r>
      <w:r>
        <w:rPr>
          <w:rStyle w:val="Siln"/>
          <w:b w:val="0"/>
          <w:sz w:val="24"/>
        </w:rPr>
        <w:t>a</w:t>
      </w:r>
      <w:r w:rsidR="005A4954">
        <w:rPr>
          <w:rStyle w:val="Siln"/>
          <w:b w:val="0"/>
          <w:sz w:val="24"/>
        </w:rPr>
        <w:t>l</w:t>
      </w:r>
      <w:r>
        <w:rPr>
          <w:rStyle w:val="Siln"/>
          <w:b w:val="0"/>
          <w:sz w:val="24"/>
        </w:rPr>
        <w:t>pel</w:t>
      </w:r>
    </w:p>
    <w:p w:rsidR="008168CD" w:rsidRDefault="008168CD" w:rsidP="00D62A3B">
      <w:pPr>
        <w:pStyle w:val="Odsekzoznamu"/>
        <w:numPr>
          <w:ilvl w:val="0"/>
          <w:numId w:val="9"/>
        </w:numPr>
        <w:rPr>
          <w:rStyle w:val="Siln"/>
          <w:b w:val="0"/>
          <w:sz w:val="24"/>
        </w:rPr>
      </w:pPr>
      <w:r>
        <w:rPr>
          <w:rStyle w:val="Siln"/>
          <w:b w:val="0"/>
          <w:sz w:val="24"/>
        </w:rPr>
        <w:t>Jednor</w:t>
      </w:r>
      <w:r w:rsidR="00082741">
        <w:rPr>
          <w:rStyle w:val="Siln"/>
          <w:b w:val="0"/>
          <w:sz w:val="24"/>
        </w:rPr>
        <w:t>a</w:t>
      </w:r>
      <w:r>
        <w:rPr>
          <w:rStyle w:val="Siln"/>
          <w:b w:val="0"/>
          <w:sz w:val="24"/>
        </w:rPr>
        <w:t xml:space="preserve">zové </w:t>
      </w:r>
      <w:r w:rsidR="00E94496">
        <w:rPr>
          <w:rStyle w:val="Siln"/>
          <w:b w:val="0"/>
          <w:sz w:val="24"/>
        </w:rPr>
        <w:t>sterilné</w:t>
      </w:r>
      <w:r>
        <w:rPr>
          <w:rStyle w:val="Siln"/>
          <w:b w:val="0"/>
          <w:sz w:val="24"/>
        </w:rPr>
        <w:t xml:space="preserve"> kľučky</w:t>
      </w:r>
    </w:p>
    <w:p w:rsidR="008168CD" w:rsidRDefault="008168CD" w:rsidP="00D62A3B">
      <w:pPr>
        <w:pStyle w:val="Odsekzoznamu"/>
        <w:numPr>
          <w:ilvl w:val="0"/>
          <w:numId w:val="9"/>
        </w:numPr>
        <w:rPr>
          <w:rStyle w:val="Siln"/>
          <w:b w:val="0"/>
          <w:sz w:val="24"/>
        </w:rPr>
      </w:pPr>
      <w:r>
        <w:rPr>
          <w:rStyle w:val="Siln"/>
          <w:b w:val="0"/>
          <w:sz w:val="24"/>
        </w:rPr>
        <w:t>Pipety</w:t>
      </w:r>
      <w:r w:rsidR="007D653D">
        <w:rPr>
          <w:rStyle w:val="Siln"/>
          <w:b w:val="0"/>
          <w:sz w:val="24"/>
        </w:rPr>
        <w:t xml:space="preserve"> s nastaviteľným objemom</w:t>
      </w:r>
    </w:p>
    <w:p w:rsidR="008168CD" w:rsidRPr="007D653D" w:rsidRDefault="007D653D" w:rsidP="00D62A3B">
      <w:pPr>
        <w:pStyle w:val="Odsekzoznamu"/>
        <w:numPr>
          <w:ilvl w:val="0"/>
          <w:numId w:val="9"/>
        </w:numPr>
        <w:rPr>
          <w:rStyle w:val="Siln"/>
          <w:b w:val="0"/>
          <w:sz w:val="24"/>
        </w:rPr>
      </w:pPr>
      <w:r>
        <w:rPr>
          <w:rStyle w:val="Siln"/>
          <w:b w:val="0"/>
          <w:sz w:val="24"/>
        </w:rPr>
        <w:t>1,5 ml skúmavky typu Eppendorf</w:t>
      </w:r>
    </w:p>
    <w:p w:rsidR="008168CD" w:rsidRDefault="007D653D" w:rsidP="00D62A3B">
      <w:pPr>
        <w:pStyle w:val="Odsekzoznamu"/>
        <w:numPr>
          <w:ilvl w:val="0"/>
          <w:numId w:val="9"/>
        </w:numPr>
        <w:rPr>
          <w:rStyle w:val="Siln"/>
          <w:b w:val="0"/>
          <w:sz w:val="24"/>
        </w:rPr>
      </w:pPr>
      <w:r>
        <w:rPr>
          <w:rStyle w:val="Siln"/>
          <w:b w:val="0"/>
          <w:sz w:val="24"/>
        </w:rPr>
        <w:t>Stojan na skúmavky Eppendorf</w:t>
      </w:r>
    </w:p>
    <w:p w:rsidR="007D653D" w:rsidRDefault="007D653D" w:rsidP="00D62A3B">
      <w:pPr>
        <w:pStyle w:val="Odsekzoznamu"/>
        <w:numPr>
          <w:ilvl w:val="0"/>
          <w:numId w:val="9"/>
        </w:numPr>
        <w:rPr>
          <w:rStyle w:val="Siln"/>
          <w:b w:val="0"/>
          <w:sz w:val="24"/>
        </w:rPr>
      </w:pPr>
      <w:r>
        <w:rPr>
          <w:rStyle w:val="Siln"/>
          <w:b w:val="0"/>
          <w:sz w:val="24"/>
        </w:rPr>
        <w:t>Sterilné umelohmotné špičky</w:t>
      </w:r>
    </w:p>
    <w:p w:rsidR="007D653D" w:rsidRDefault="007D653D" w:rsidP="00D62A3B">
      <w:pPr>
        <w:pStyle w:val="Odsekzoznamu"/>
        <w:numPr>
          <w:ilvl w:val="0"/>
          <w:numId w:val="9"/>
        </w:numPr>
        <w:rPr>
          <w:rStyle w:val="Siln"/>
          <w:b w:val="0"/>
          <w:sz w:val="24"/>
        </w:rPr>
      </w:pPr>
      <w:r>
        <w:rPr>
          <w:rStyle w:val="Siln"/>
          <w:b w:val="0"/>
          <w:sz w:val="24"/>
        </w:rPr>
        <w:t>Drevené špáradlá</w:t>
      </w:r>
    </w:p>
    <w:p w:rsidR="007D653D" w:rsidRDefault="007D653D" w:rsidP="00D62A3B">
      <w:pPr>
        <w:pStyle w:val="Odsekzoznamu"/>
        <w:numPr>
          <w:ilvl w:val="0"/>
          <w:numId w:val="9"/>
        </w:numPr>
        <w:rPr>
          <w:rStyle w:val="Siln"/>
          <w:b w:val="0"/>
          <w:sz w:val="24"/>
        </w:rPr>
      </w:pPr>
      <w:r>
        <w:rPr>
          <w:rStyle w:val="Siln"/>
          <w:b w:val="0"/>
          <w:sz w:val="24"/>
        </w:rPr>
        <w:t>Oceľová MALDI platnička</w:t>
      </w:r>
    </w:p>
    <w:p w:rsidR="007D653D" w:rsidRDefault="007D653D" w:rsidP="00D62A3B">
      <w:pPr>
        <w:pStyle w:val="Odsekzoznamu"/>
        <w:numPr>
          <w:ilvl w:val="0"/>
          <w:numId w:val="9"/>
        </w:numPr>
        <w:rPr>
          <w:rStyle w:val="Siln"/>
          <w:b w:val="0"/>
          <w:sz w:val="24"/>
        </w:rPr>
      </w:pPr>
      <w:r>
        <w:rPr>
          <w:rStyle w:val="Siln"/>
          <w:b w:val="0"/>
          <w:sz w:val="24"/>
        </w:rPr>
        <w:t>Čisté Petriho misky</w:t>
      </w:r>
    </w:p>
    <w:p w:rsidR="007D653D" w:rsidRDefault="007D653D" w:rsidP="00D62A3B">
      <w:pPr>
        <w:pStyle w:val="Odsekzoznamu"/>
        <w:numPr>
          <w:ilvl w:val="0"/>
          <w:numId w:val="9"/>
        </w:numPr>
        <w:rPr>
          <w:rStyle w:val="Siln"/>
          <w:b w:val="0"/>
          <w:sz w:val="24"/>
        </w:rPr>
      </w:pPr>
      <w:r>
        <w:rPr>
          <w:rStyle w:val="Siln"/>
          <w:b w:val="0"/>
          <w:sz w:val="24"/>
        </w:rPr>
        <w:t>Papierové obrúsky Kimtech</w:t>
      </w:r>
    </w:p>
    <w:p w:rsidR="00692714" w:rsidRPr="004F0F79" w:rsidRDefault="00A0641E" w:rsidP="00D62A3B">
      <w:pPr>
        <w:pStyle w:val="Odsekzoznamu"/>
        <w:numPr>
          <w:ilvl w:val="0"/>
          <w:numId w:val="9"/>
        </w:numPr>
        <w:rPr>
          <w:rStyle w:val="Siln"/>
          <w:b w:val="0"/>
          <w:sz w:val="24"/>
        </w:rPr>
      </w:pPr>
      <w:r>
        <w:rPr>
          <w:rStyle w:val="Siln"/>
          <w:b w:val="0"/>
          <w:sz w:val="24"/>
        </w:rPr>
        <w:t>Pasteurove pipety 3 ml</w:t>
      </w:r>
    </w:p>
    <w:p w:rsidR="00692714" w:rsidRDefault="00692714"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BF7ED5" w:rsidRDefault="00BF7ED5" w:rsidP="00692714">
      <w:pPr>
        <w:rPr>
          <w:rStyle w:val="Siln"/>
          <w:b w:val="0"/>
          <w:sz w:val="24"/>
        </w:rPr>
      </w:pPr>
    </w:p>
    <w:p w:rsidR="00692714" w:rsidRDefault="004151A8" w:rsidP="004151A8">
      <w:pPr>
        <w:ind w:left="851" w:hanging="851"/>
        <w:rPr>
          <w:rStyle w:val="Siln"/>
        </w:rPr>
      </w:pPr>
      <w:r>
        <w:rPr>
          <w:rStyle w:val="Siln"/>
        </w:rPr>
        <w:lastRenderedPageBreak/>
        <w:t>3</w:t>
      </w:r>
      <w:r w:rsidR="00DA7094">
        <w:rPr>
          <w:rStyle w:val="Siln"/>
        </w:rPr>
        <w:t>.3</w:t>
      </w:r>
      <w:r>
        <w:rPr>
          <w:rStyle w:val="Siln"/>
        </w:rPr>
        <w:tab/>
      </w:r>
      <w:r w:rsidR="00E315A0">
        <w:rPr>
          <w:rStyle w:val="Siln"/>
        </w:rPr>
        <w:t>Roztoky a č</w:t>
      </w:r>
      <w:r w:rsidR="00692714" w:rsidRPr="00692714">
        <w:rPr>
          <w:rStyle w:val="Siln"/>
        </w:rPr>
        <w:t>inidlá</w:t>
      </w:r>
    </w:p>
    <w:p w:rsidR="002F7BD8" w:rsidRDefault="00E12A4B" w:rsidP="00D62A3B">
      <w:pPr>
        <w:pStyle w:val="Odsekzoznamu"/>
        <w:numPr>
          <w:ilvl w:val="0"/>
          <w:numId w:val="13"/>
        </w:numPr>
      </w:pPr>
      <w:r>
        <w:t>Acetonitril (Sigma-Aldrich)</w:t>
      </w:r>
    </w:p>
    <w:p w:rsidR="00A63C6C" w:rsidRDefault="00E12A4B" w:rsidP="00D62A3B">
      <w:pPr>
        <w:pStyle w:val="Odsekzoznamu"/>
        <w:numPr>
          <w:ilvl w:val="0"/>
          <w:numId w:val="13"/>
        </w:numPr>
      </w:pPr>
      <w:r>
        <w:t xml:space="preserve">TFA – </w:t>
      </w:r>
      <w:r w:rsidR="002233B1">
        <w:t xml:space="preserve">trifluóctová </w:t>
      </w:r>
      <w:r>
        <w:t>kyselina (Sigma-Aldrich T6508)</w:t>
      </w:r>
    </w:p>
    <w:p w:rsidR="00A63C6C" w:rsidRDefault="00E12A4B" w:rsidP="00D62A3B">
      <w:pPr>
        <w:pStyle w:val="Odsekzoznamu"/>
        <w:numPr>
          <w:ilvl w:val="0"/>
          <w:numId w:val="13"/>
        </w:numPr>
      </w:pPr>
      <w:r>
        <w:t>HCCA – matrica – kyselina 4-aminohydroxy škoricová (Bruker 255344, Diagnostics 3011)</w:t>
      </w:r>
    </w:p>
    <w:p w:rsidR="00A63C6C" w:rsidRDefault="00E12A4B" w:rsidP="00D62A3B">
      <w:pPr>
        <w:pStyle w:val="Odsekzoznamu"/>
        <w:numPr>
          <w:ilvl w:val="0"/>
          <w:numId w:val="13"/>
        </w:numPr>
      </w:pPr>
      <w:r>
        <w:t>BTS – Bruker Bacterial Test Standard (Bruker 8255343)</w:t>
      </w:r>
    </w:p>
    <w:p w:rsidR="00A63C6C" w:rsidRDefault="00E12A4B" w:rsidP="00D62A3B">
      <w:pPr>
        <w:pStyle w:val="Odsekzoznamu"/>
        <w:numPr>
          <w:ilvl w:val="0"/>
          <w:numId w:val="13"/>
        </w:numPr>
      </w:pPr>
      <w:r>
        <w:t>Voda – Water LC-MS Chromasolv (Sigma-Aldrich, Optimal)</w:t>
      </w:r>
    </w:p>
    <w:p w:rsidR="00E12A4B" w:rsidRDefault="00E12A4B" w:rsidP="00D62A3B">
      <w:pPr>
        <w:pStyle w:val="Odsekzoznamu"/>
        <w:numPr>
          <w:ilvl w:val="0"/>
          <w:numId w:val="13"/>
        </w:numPr>
      </w:pPr>
      <w:r>
        <w:t>2-propanol pre HPLC (Lambda Life 650447)</w:t>
      </w:r>
    </w:p>
    <w:p w:rsidR="00E12A4B" w:rsidRDefault="00E12A4B" w:rsidP="00D62A3B">
      <w:pPr>
        <w:pStyle w:val="Odsekzoznamu"/>
        <w:numPr>
          <w:ilvl w:val="0"/>
          <w:numId w:val="13"/>
        </w:numPr>
      </w:pPr>
      <w:r>
        <w:t>Etanol (Slavus 000050)</w:t>
      </w:r>
    </w:p>
    <w:p w:rsidR="00E12A4B" w:rsidRDefault="00E12A4B" w:rsidP="00D62A3B">
      <w:pPr>
        <w:pStyle w:val="Odsekzoznamu"/>
        <w:numPr>
          <w:ilvl w:val="0"/>
          <w:numId w:val="13"/>
        </w:numPr>
      </w:pPr>
      <w:r>
        <w:t xml:space="preserve">FA – formid </w:t>
      </w:r>
      <w:r w:rsidR="00493D61">
        <w:t>acid</w:t>
      </w:r>
      <w:r>
        <w:t>– kyselina mravčia (Sigma-Aldrich 33015)</w:t>
      </w:r>
    </w:p>
    <w:p w:rsidR="00E12A4B" w:rsidRDefault="00E12A4B" w:rsidP="00D62A3B">
      <w:pPr>
        <w:pStyle w:val="Odsekzoznamu"/>
        <w:numPr>
          <w:ilvl w:val="0"/>
          <w:numId w:val="13"/>
        </w:numPr>
      </w:pPr>
      <w:r>
        <w:t>Parafínový olej</w:t>
      </w:r>
    </w:p>
    <w:p w:rsidR="00E12A4B" w:rsidRDefault="00493D61" w:rsidP="00D62A3B">
      <w:pPr>
        <w:pStyle w:val="Odsekzoznamu"/>
        <w:numPr>
          <w:ilvl w:val="0"/>
          <w:numId w:val="13"/>
        </w:numPr>
      </w:pPr>
      <w:r>
        <w:t xml:space="preserve">Immerzný </w:t>
      </w:r>
      <w:r w:rsidR="00E12A4B">
        <w:t>olej</w:t>
      </w:r>
    </w:p>
    <w:p w:rsidR="00E12A4B" w:rsidRDefault="000251A1" w:rsidP="00D62A3B">
      <w:pPr>
        <w:pStyle w:val="Odsekzoznamu"/>
        <w:numPr>
          <w:ilvl w:val="0"/>
          <w:numId w:val="13"/>
        </w:numPr>
      </w:pPr>
      <w:r>
        <w:t>Roztok laktofenolu s bavlníkovou modrou</w:t>
      </w:r>
    </w:p>
    <w:p w:rsidR="000251A1" w:rsidRDefault="000251A1" w:rsidP="00D62A3B">
      <w:pPr>
        <w:pStyle w:val="Odsekzoznamu"/>
        <w:numPr>
          <w:ilvl w:val="0"/>
          <w:numId w:val="13"/>
        </w:numPr>
      </w:pPr>
      <w:r>
        <w:t>Fyziologický roztok</w:t>
      </w:r>
    </w:p>
    <w:p w:rsidR="00A0641E" w:rsidRDefault="00A95552" w:rsidP="00D62A3B">
      <w:pPr>
        <w:pStyle w:val="Odsekzoznamu"/>
        <w:numPr>
          <w:ilvl w:val="0"/>
          <w:numId w:val="13"/>
        </w:numPr>
      </w:pPr>
      <w:r>
        <w:t>Deionizovaná</w:t>
      </w:r>
      <w:r w:rsidR="00E94496">
        <w:t xml:space="preserve"> voda – Envirolab s.r.o.</w:t>
      </w:r>
    </w:p>
    <w:p w:rsidR="004F0F79" w:rsidRDefault="00E66D6A" w:rsidP="00D62A3B">
      <w:pPr>
        <w:pStyle w:val="Odsekzoznamu"/>
        <w:numPr>
          <w:ilvl w:val="0"/>
          <w:numId w:val="13"/>
        </w:numPr>
      </w:pPr>
      <w:r>
        <w:t>Amiesovo transportné médium s aktívnym uhlím</w:t>
      </w:r>
    </w:p>
    <w:p w:rsidR="00650FB6" w:rsidRDefault="00650FB6" w:rsidP="00650FB6"/>
    <w:p w:rsidR="002F7BD8" w:rsidRDefault="004151A8" w:rsidP="004151A8">
      <w:pPr>
        <w:ind w:left="851" w:hanging="851"/>
        <w:rPr>
          <w:rStyle w:val="Siln"/>
        </w:rPr>
      </w:pPr>
      <w:r>
        <w:rPr>
          <w:rStyle w:val="Siln"/>
        </w:rPr>
        <w:t>3</w:t>
      </w:r>
      <w:r w:rsidR="00DA7094">
        <w:rPr>
          <w:rStyle w:val="Siln"/>
        </w:rPr>
        <w:t>.4</w:t>
      </w:r>
      <w:r>
        <w:rPr>
          <w:rStyle w:val="Siln"/>
        </w:rPr>
        <w:tab/>
      </w:r>
      <w:r w:rsidR="008C32D8" w:rsidRPr="00692714">
        <w:rPr>
          <w:rStyle w:val="Siln"/>
        </w:rPr>
        <w:t>Kultivačné médiá</w:t>
      </w:r>
    </w:p>
    <w:p w:rsidR="008C32D8" w:rsidRDefault="008C32D8" w:rsidP="00D62A3B">
      <w:pPr>
        <w:pStyle w:val="Odsekzoznamu"/>
        <w:numPr>
          <w:ilvl w:val="0"/>
          <w:numId w:val="14"/>
        </w:numPr>
      </w:pPr>
      <w:r>
        <w:t>BBL CHROMagar Candida Medium</w:t>
      </w:r>
    </w:p>
    <w:p w:rsidR="008C32D8" w:rsidRDefault="008C32D8" w:rsidP="00D62A3B">
      <w:pPr>
        <w:pStyle w:val="Odsekzoznamu"/>
        <w:numPr>
          <w:ilvl w:val="0"/>
          <w:numId w:val="14"/>
        </w:numPr>
      </w:pPr>
      <w:r>
        <w:t>Agar z kukuričnej múky CORN</w:t>
      </w:r>
    </w:p>
    <w:p w:rsidR="008C32D8" w:rsidRDefault="008C32D8" w:rsidP="00D62A3B">
      <w:pPr>
        <w:pStyle w:val="Odsekzoznamu"/>
        <w:numPr>
          <w:ilvl w:val="0"/>
          <w:numId w:val="14"/>
        </w:numPr>
      </w:pPr>
      <w:r>
        <w:t>Agar podľa Sabourauda so 2% glukózy a chloramfenikolom</w:t>
      </w:r>
    </w:p>
    <w:p w:rsidR="005A4954" w:rsidRDefault="005A4954" w:rsidP="00D62A3B">
      <w:pPr>
        <w:pStyle w:val="Odsekzoznamu"/>
        <w:numPr>
          <w:ilvl w:val="0"/>
          <w:numId w:val="14"/>
        </w:numPr>
      </w:pPr>
      <w:r>
        <w:t>Mikrotitračné doštičky YST</w:t>
      </w:r>
      <w:r w:rsidR="0000620F">
        <w:t xml:space="preserve"> </w:t>
      </w:r>
      <w:r>
        <w:t>8</w:t>
      </w:r>
    </w:p>
    <w:p w:rsidR="008A541C" w:rsidRDefault="008A541C" w:rsidP="008A541C">
      <w:pPr>
        <w:ind w:firstLine="0"/>
      </w:pPr>
    </w:p>
    <w:p w:rsidR="005A4954" w:rsidRDefault="00496A3C" w:rsidP="00496A3C">
      <w:pPr>
        <w:tabs>
          <w:tab w:val="left" w:pos="851"/>
        </w:tabs>
        <w:ind w:firstLine="0"/>
        <w:rPr>
          <w:rStyle w:val="Siln"/>
        </w:rPr>
      </w:pPr>
      <w:r>
        <w:rPr>
          <w:rStyle w:val="Siln"/>
        </w:rPr>
        <w:t>3.4.1</w:t>
      </w:r>
      <w:r>
        <w:rPr>
          <w:rStyle w:val="Siln"/>
        </w:rPr>
        <w:tab/>
      </w:r>
      <w:r w:rsidR="005A4954" w:rsidRPr="005A4954">
        <w:rPr>
          <w:rStyle w:val="Siln"/>
        </w:rPr>
        <w:t>BBL CHROMagar Candida Medium</w:t>
      </w:r>
    </w:p>
    <w:p w:rsidR="0012799E" w:rsidRDefault="0012799E" w:rsidP="006C55AB">
      <w:pPr>
        <w:ind w:firstLine="851"/>
        <w:rPr>
          <w:rStyle w:val="Siln"/>
          <w:b w:val="0"/>
          <w:sz w:val="24"/>
        </w:rPr>
      </w:pPr>
      <w:r>
        <w:rPr>
          <w:rStyle w:val="Siln"/>
          <w:b w:val="0"/>
          <w:sz w:val="24"/>
        </w:rPr>
        <w:t xml:space="preserve">BBL CHROMagar </w:t>
      </w:r>
      <w:r w:rsidR="00253AC3" w:rsidRPr="00253AC3">
        <w:rPr>
          <w:rStyle w:val="Siln"/>
          <w:b w:val="0"/>
          <w:i/>
          <w:sz w:val="24"/>
        </w:rPr>
        <w:t>Candida</w:t>
      </w:r>
      <w:r>
        <w:rPr>
          <w:rStyle w:val="Siln"/>
          <w:b w:val="0"/>
          <w:sz w:val="24"/>
        </w:rPr>
        <w:t xml:space="preserve"> Medium je diferenčná a selektívna pôda na izoláciu kvasinkových mikroorganizmov. Po pridaní chromogénnych substrátov do pôdy sa kolónie kvasiniek rôzne zafarbujú, čo umožňuje priamu detekciu niektorých druhov kvasiniek na tejto izolačnej pôde. </w:t>
      </w:r>
      <w:r>
        <w:rPr>
          <w:rStyle w:val="Siln"/>
          <w:b w:val="0"/>
          <w:i/>
          <w:sz w:val="24"/>
        </w:rPr>
        <w:t>C.</w:t>
      </w:r>
      <w:r w:rsidR="00774509">
        <w:rPr>
          <w:rStyle w:val="Siln"/>
          <w:b w:val="0"/>
          <w:i/>
          <w:sz w:val="24"/>
        </w:rPr>
        <w:t xml:space="preserve"> </w:t>
      </w:r>
      <w:r>
        <w:rPr>
          <w:rStyle w:val="Siln"/>
          <w:b w:val="0"/>
          <w:i/>
          <w:sz w:val="24"/>
        </w:rPr>
        <w:t xml:space="preserve">albicans </w:t>
      </w:r>
      <w:r>
        <w:rPr>
          <w:rStyle w:val="Siln"/>
          <w:b w:val="0"/>
          <w:sz w:val="24"/>
        </w:rPr>
        <w:t xml:space="preserve"> tvorí svetlo až tmavo zelené kolónie, </w:t>
      </w:r>
      <w:r>
        <w:rPr>
          <w:rStyle w:val="Siln"/>
          <w:b w:val="0"/>
          <w:i/>
          <w:sz w:val="24"/>
        </w:rPr>
        <w:t xml:space="preserve">C. tropicalis </w:t>
      </w:r>
      <w:r>
        <w:rPr>
          <w:rStyle w:val="Siln"/>
          <w:b w:val="0"/>
          <w:sz w:val="24"/>
        </w:rPr>
        <w:t>je modrozelenej až kovovomodrej farby a </w:t>
      </w:r>
      <w:r>
        <w:rPr>
          <w:rStyle w:val="Siln"/>
          <w:b w:val="0"/>
          <w:i/>
          <w:sz w:val="24"/>
        </w:rPr>
        <w:t xml:space="preserve">C. krusei </w:t>
      </w:r>
      <w:r>
        <w:rPr>
          <w:rStyle w:val="Siln"/>
          <w:b w:val="0"/>
          <w:sz w:val="24"/>
        </w:rPr>
        <w:t xml:space="preserve"> tvorí svetloružové kolónie s belavým okrajom. Ostatné druhy kvasiniek sa môžu vyvinúť vo svojej prirodzenej krémovej farbe alebo v ružovej, prípade svetlofialovej farbe ako napr. </w:t>
      </w:r>
      <w:r>
        <w:rPr>
          <w:rStyle w:val="Siln"/>
          <w:b w:val="0"/>
          <w:i/>
          <w:sz w:val="24"/>
        </w:rPr>
        <w:t>C. glabrata</w:t>
      </w:r>
      <w:r w:rsidR="00774509">
        <w:rPr>
          <w:rStyle w:val="Siln"/>
          <w:b w:val="0"/>
          <w:i/>
          <w:sz w:val="24"/>
        </w:rPr>
        <w:t xml:space="preserve"> </w:t>
      </w:r>
      <w:r w:rsidR="00DC58A1">
        <w:rPr>
          <w:rStyle w:val="Siln"/>
          <w:b w:val="0"/>
          <w:sz w:val="24"/>
        </w:rPr>
        <w:t>(obrázok</w:t>
      </w:r>
      <w:r w:rsidR="00774509">
        <w:rPr>
          <w:rStyle w:val="Siln"/>
          <w:b w:val="0"/>
          <w:sz w:val="24"/>
        </w:rPr>
        <w:t xml:space="preserve"> 13)</w:t>
      </w:r>
      <w:r>
        <w:rPr>
          <w:rStyle w:val="Siln"/>
          <w:b w:val="0"/>
          <w:i/>
          <w:sz w:val="24"/>
        </w:rPr>
        <w:t>.</w:t>
      </w:r>
      <w:r>
        <w:rPr>
          <w:rStyle w:val="Siln"/>
          <w:b w:val="0"/>
          <w:sz w:val="24"/>
        </w:rPr>
        <w:t xml:space="preserve"> Špeciálne vybrané peptóny poskytujú tejto pôde živiny. Chromogénová zmes sa skladá z umelých </w:t>
      </w:r>
      <w:r>
        <w:rPr>
          <w:rStyle w:val="Siln"/>
          <w:b w:val="0"/>
          <w:sz w:val="24"/>
        </w:rPr>
        <w:lastRenderedPageBreak/>
        <w:t xml:space="preserve">substrátov chromogénov, ktoré uvoľňujú rôzne sfarbené zlúčeniny pri rozklade špecifických enzýmov. Tým je umožnená diferenciácia určitých druhov kvasiniek alebo detekcia skupín organizmov bez použitia množstva iných testov. Chloramfenikol inhibuje väčšinu </w:t>
      </w:r>
      <w:r w:rsidR="00AF0C72">
        <w:rPr>
          <w:rStyle w:val="Siln"/>
          <w:b w:val="0"/>
          <w:sz w:val="24"/>
        </w:rPr>
        <w:t>bakteriálnych mikroorganizmov</w:t>
      </w:r>
      <w:r>
        <w:rPr>
          <w:rStyle w:val="Siln"/>
          <w:b w:val="0"/>
          <w:sz w:val="24"/>
        </w:rPr>
        <w:t xml:space="preserve">, ktoré by mohli </w:t>
      </w:r>
      <w:r w:rsidR="00AF0C72">
        <w:rPr>
          <w:rStyle w:val="Siln"/>
          <w:b w:val="0"/>
          <w:sz w:val="24"/>
        </w:rPr>
        <w:t>s</w:t>
      </w:r>
      <w:r w:rsidR="00650FB6">
        <w:rPr>
          <w:rStyle w:val="Siln"/>
          <w:b w:val="0"/>
          <w:sz w:val="24"/>
        </w:rPr>
        <w:t>kontaminovať pôdu</w:t>
      </w:r>
      <w:r w:rsidR="0087283D">
        <w:rPr>
          <w:rStyle w:val="Siln"/>
          <w:b w:val="0"/>
          <w:sz w:val="24"/>
        </w:rPr>
        <w:t xml:space="preserve"> (Becton Dickinson, 201</w:t>
      </w:r>
      <w:r w:rsidR="0013074F">
        <w:rPr>
          <w:rStyle w:val="Siln"/>
          <w:b w:val="0"/>
          <w:sz w:val="24"/>
        </w:rPr>
        <w:t>4</w:t>
      </w:r>
      <w:r w:rsidR="0087283D">
        <w:rPr>
          <w:rStyle w:val="Siln"/>
          <w:b w:val="0"/>
          <w:sz w:val="24"/>
        </w:rPr>
        <w:t>)</w:t>
      </w:r>
      <w:r w:rsidR="00650FB6">
        <w:rPr>
          <w:rStyle w:val="Siln"/>
          <w:b w:val="0"/>
          <w:sz w:val="24"/>
        </w:rPr>
        <w:t>.</w:t>
      </w:r>
      <w:r w:rsidR="00331FC8">
        <w:rPr>
          <w:rStyle w:val="Siln"/>
          <w:b w:val="0"/>
          <w:sz w:val="24"/>
        </w:rPr>
        <w:t xml:space="preserve"> Zloženie média BBL CHROMagar sme uviedli v tabuľke 5.</w:t>
      </w:r>
    </w:p>
    <w:p w:rsidR="00BF7ED5" w:rsidRDefault="00BF7ED5" w:rsidP="00650FB6">
      <w:pPr>
        <w:rPr>
          <w:rStyle w:val="Siln"/>
          <w:b w:val="0"/>
          <w:sz w:val="24"/>
        </w:rPr>
      </w:pPr>
    </w:p>
    <w:p w:rsidR="00BF7ED5" w:rsidRDefault="00DC58A1" w:rsidP="00BF7ED5">
      <w:pPr>
        <w:ind w:firstLine="708"/>
        <w:rPr>
          <w:rStyle w:val="Siln"/>
          <w:b w:val="0"/>
          <w:sz w:val="24"/>
        </w:rPr>
      </w:pPr>
      <w:r>
        <w:rPr>
          <w:rStyle w:val="Siln"/>
          <w:sz w:val="24"/>
        </w:rPr>
        <w:t>Tabuľka</w:t>
      </w:r>
      <w:r w:rsidR="00BF7ED5">
        <w:rPr>
          <w:rStyle w:val="Siln"/>
          <w:sz w:val="24"/>
        </w:rPr>
        <w:t xml:space="preserve"> 5 </w:t>
      </w:r>
      <w:r w:rsidR="00BF7ED5">
        <w:rPr>
          <w:rStyle w:val="Siln"/>
          <w:b w:val="0"/>
          <w:sz w:val="24"/>
        </w:rPr>
        <w:t>Zloženie na jeden liter deionizovanej vody</w:t>
      </w:r>
    </w:p>
    <w:tbl>
      <w:tblPr>
        <w:tblStyle w:val="Mriekatabuky"/>
        <w:tblW w:w="0" w:type="auto"/>
        <w:tblInd w:w="800" w:type="dxa"/>
        <w:tblLook w:val="04A0" w:firstRow="1" w:lastRow="0" w:firstColumn="1" w:lastColumn="0" w:noHBand="0" w:noVBand="1"/>
      </w:tblPr>
      <w:tblGrid>
        <w:gridCol w:w="3510"/>
        <w:gridCol w:w="2835"/>
      </w:tblGrid>
      <w:tr w:rsidR="003C48DA" w:rsidTr="003C48DA">
        <w:tc>
          <w:tcPr>
            <w:tcW w:w="3510" w:type="dxa"/>
          </w:tcPr>
          <w:p w:rsidR="003C48DA" w:rsidRDefault="003C48DA" w:rsidP="003C48DA">
            <w:pPr>
              <w:ind w:firstLine="0"/>
              <w:jc w:val="left"/>
              <w:rPr>
                <w:rStyle w:val="Siln"/>
                <w:b w:val="0"/>
                <w:sz w:val="24"/>
              </w:rPr>
            </w:pPr>
            <w:r>
              <w:rPr>
                <w:rStyle w:val="Siln"/>
                <w:b w:val="0"/>
                <w:sz w:val="24"/>
              </w:rPr>
              <w:t>Chromopeptón</w:t>
            </w:r>
          </w:p>
        </w:tc>
        <w:tc>
          <w:tcPr>
            <w:tcW w:w="2835" w:type="dxa"/>
          </w:tcPr>
          <w:p w:rsidR="003C48DA" w:rsidRDefault="003C48DA" w:rsidP="003C48DA">
            <w:pPr>
              <w:ind w:firstLine="0"/>
              <w:jc w:val="left"/>
              <w:rPr>
                <w:rStyle w:val="Siln"/>
                <w:b w:val="0"/>
                <w:sz w:val="24"/>
              </w:rPr>
            </w:pPr>
            <w:r>
              <w:rPr>
                <w:rStyle w:val="Siln"/>
                <w:b w:val="0"/>
                <w:sz w:val="24"/>
              </w:rPr>
              <w:t>10,0g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Glukóza</w:t>
            </w:r>
          </w:p>
        </w:tc>
        <w:tc>
          <w:tcPr>
            <w:tcW w:w="2835" w:type="dxa"/>
          </w:tcPr>
          <w:p w:rsidR="003C48DA" w:rsidRDefault="003C48DA" w:rsidP="003C48DA">
            <w:pPr>
              <w:ind w:firstLine="0"/>
              <w:jc w:val="left"/>
              <w:rPr>
                <w:rStyle w:val="Siln"/>
                <w:b w:val="0"/>
                <w:sz w:val="24"/>
              </w:rPr>
            </w:pPr>
            <w:r>
              <w:rPr>
                <w:rStyle w:val="Siln"/>
                <w:b w:val="0"/>
                <w:sz w:val="24"/>
              </w:rPr>
              <w:t>20,0g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Chromogénová zmes</w:t>
            </w:r>
          </w:p>
        </w:tc>
        <w:tc>
          <w:tcPr>
            <w:tcW w:w="2835" w:type="dxa"/>
          </w:tcPr>
          <w:p w:rsidR="003C48DA" w:rsidRDefault="003C48DA" w:rsidP="003C48DA">
            <w:pPr>
              <w:ind w:firstLine="0"/>
              <w:jc w:val="left"/>
              <w:rPr>
                <w:rStyle w:val="Siln"/>
                <w:b w:val="0"/>
                <w:sz w:val="24"/>
              </w:rPr>
            </w:pPr>
            <w:r>
              <w:rPr>
                <w:rStyle w:val="Siln"/>
                <w:b w:val="0"/>
                <w:sz w:val="24"/>
              </w:rPr>
              <w:t>2,0g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Chloramfenikol</w:t>
            </w:r>
          </w:p>
        </w:tc>
        <w:tc>
          <w:tcPr>
            <w:tcW w:w="2835" w:type="dxa"/>
          </w:tcPr>
          <w:p w:rsidR="003C48DA" w:rsidRDefault="003C48DA" w:rsidP="003C48DA">
            <w:pPr>
              <w:ind w:firstLine="0"/>
              <w:jc w:val="left"/>
              <w:rPr>
                <w:rStyle w:val="Siln"/>
                <w:b w:val="0"/>
                <w:sz w:val="24"/>
              </w:rPr>
            </w:pPr>
            <w:r>
              <w:rPr>
                <w:rStyle w:val="Siln"/>
                <w:b w:val="0"/>
                <w:sz w:val="24"/>
              </w:rPr>
              <w:t>0,5g</w:t>
            </w:r>
          </w:p>
        </w:tc>
      </w:tr>
      <w:tr w:rsidR="003C48DA" w:rsidTr="003C48DA">
        <w:tc>
          <w:tcPr>
            <w:tcW w:w="3510" w:type="dxa"/>
          </w:tcPr>
          <w:p w:rsidR="003C48DA" w:rsidRDefault="003C48DA" w:rsidP="003C48DA">
            <w:pPr>
              <w:ind w:firstLine="0"/>
              <w:jc w:val="left"/>
              <w:rPr>
                <w:rStyle w:val="Siln"/>
                <w:b w:val="0"/>
                <w:sz w:val="24"/>
              </w:rPr>
            </w:pPr>
            <w:r>
              <w:rPr>
                <w:rStyle w:val="Siln"/>
                <w:b w:val="0"/>
                <w:sz w:val="24"/>
              </w:rPr>
              <w:t>Agar</w:t>
            </w:r>
          </w:p>
        </w:tc>
        <w:tc>
          <w:tcPr>
            <w:tcW w:w="2835" w:type="dxa"/>
          </w:tcPr>
          <w:p w:rsidR="003C48DA" w:rsidRDefault="003C48DA" w:rsidP="003C48DA">
            <w:pPr>
              <w:ind w:firstLine="0"/>
              <w:jc w:val="left"/>
              <w:rPr>
                <w:rStyle w:val="Siln"/>
                <w:b w:val="0"/>
                <w:sz w:val="24"/>
              </w:rPr>
            </w:pPr>
            <w:r>
              <w:rPr>
                <w:rStyle w:val="Siln"/>
                <w:b w:val="0"/>
                <w:sz w:val="24"/>
              </w:rPr>
              <w:t>15,0g</w:t>
            </w:r>
          </w:p>
        </w:tc>
      </w:tr>
      <w:tr w:rsidR="00BF7ED5" w:rsidTr="00224B0B">
        <w:tc>
          <w:tcPr>
            <w:tcW w:w="6345"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0,3</w:t>
            </w:r>
          </w:p>
        </w:tc>
      </w:tr>
    </w:tbl>
    <w:p w:rsidR="003F60EE" w:rsidRDefault="008F3E02" w:rsidP="008F3E02">
      <w:pPr>
        <w:ind w:left="1416" w:firstLine="0"/>
      </w:pPr>
      <w:r>
        <w:rPr>
          <w:rStyle w:val="Siln"/>
          <w:sz w:val="24"/>
        </w:rPr>
        <w:t xml:space="preserve">      </w:t>
      </w:r>
    </w:p>
    <w:p w:rsidR="008F3E02" w:rsidRDefault="00083127" w:rsidP="008F3E02">
      <w:pPr>
        <w:ind w:left="1416" w:firstLine="0"/>
      </w:pPr>
      <w:r>
        <w:rPr>
          <w:noProof/>
        </w:rPr>
        <w:drawing>
          <wp:inline distT="0" distB="0" distL="0" distR="0">
            <wp:extent cx="2914650" cy="2913323"/>
            <wp:effectExtent l="19050" t="0" r="0" b="0"/>
            <wp:docPr id="20" name="Obrázok 19"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2.JPG"/>
                    <pic:cNvPicPr/>
                  </pic:nvPicPr>
                  <pic:blipFill>
                    <a:blip r:embed="rId37" cstate="print"/>
                    <a:srcRect l="17000" t="7650" r="16395" b="3592"/>
                    <a:stretch>
                      <a:fillRect/>
                    </a:stretch>
                  </pic:blipFill>
                  <pic:spPr>
                    <a:xfrm>
                      <a:off x="0" y="0"/>
                      <a:ext cx="2919163" cy="2917834"/>
                    </a:xfrm>
                    <a:prstGeom prst="rect">
                      <a:avLst/>
                    </a:prstGeom>
                  </pic:spPr>
                </pic:pic>
              </a:graphicData>
            </a:graphic>
          </wp:inline>
        </w:drawing>
      </w:r>
    </w:p>
    <w:p w:rsidR="00083127" w:rsidRDefault="005E4904" w:rsidP="0073026D">
      <w:pPr>
        <w:ind w:firstLine="0"/>
      </w:pPr>
      <w:r>
        <w:rPr>
          <w:rStyle w:val="Siln"/>
          <w:sz w:val="24"/>
        </w:rPr>
        <w:t xml:space="preserve">  </w:t>
      </w:r>
      <w:r w:rsidR="00DC58A1">
        <w:rPr>
          <w:rStyle w:val="Siln"/>
          <w:sz w:val="24"/>
        </w:rPr>
        <w:t>Obrázok</w:t>
      </w:r>
      <w:r w:rsidR="00083127">
        <w:rPr>
          <w:rStyle w:val="Siln"/>
          <w:sz w:val="24"/>
        </w:rPr>
        <w:t xml:space="preserve"> 13 </w:t>
      </w:r>
      <w:r w:rsidR="00083127">
        <w:rPr>
          <w:rStyle w:val="Siln"/>
          <w:b w:val="0"/>
          <w:sz w:val="24"/>
        </w:rPr>
        <w:t xml:space="preserve">Nárast kolónií </w:t>
      </w:r>
      <w:r w:rsidR="00083127">
        <w:rPr>
          <w:rStyle w:val="Siln"/>
          <w:b w:val="0"/>
          <w:i/>
          <w:sz w:val="24"/>
        </w:rPr>
        <w:t xml:space="preserve">C.glabrata  </w:t>
      </w:r>
      <w:r w:rsidR="00083127">
        <w:t>na CHROMagare</w:t>
      </w:r>
      <w:r w:rsidR="0073026D">
        <w:t xml:space="preserve"> (</w:t>
      </w:r>
      <w:r w:rsidR="00DB1AAB">
        <w:t xml:space="preserve">foto: </w:t>
      </w:r>
      <w:r w:rsidR="0073026D">
        <w:t>Kováčová, 2020)</w:t>
      </w:r>
    </w:p>
    <w:p w:rsidR="00083127" w:rsidRPr="003F60EE" w:rsidRDefault="00083127" w:rsidP="008F3E02">
      <w:pPr>
        <w:ind w:left="1416" w:firstLine="0"/>
      </w:pPr>
    </w:p>
    <w:p w:rsidR="005A4954" w:rsidRDefault="00496A3C" w:rsidP="00496A3C">
      <w:pPr>
        <w:tabs>
          <w:tab w:val="left" w:pos="851"/>
        </w:tabs>
        <w:ind w:firstLine="0"/>
        <w:rPr>
          <w:rStyle w:val="Siln"/>
        </w:rPr>
      </w:pPr>
      <w:r>
        <w:rPr>
          <w:rStyle w:val="Siln"/>
        </w:rPr>
        <w:t>3.4.2</w:t>
      </w:r>
      <w:r>
        <w:rPr>
          <w:rStyle w:val="Siln"/>
        </w:rPr>
        <w:tab/>
      </w:r>
      <w:r w:rsidR="005A4954" w:rsidRPr="005A4954">
        <w:rPr>
          <w:rStyle w:val="Siln"/>
        </w:rPr>
        <w:t>Agar z kukuričnej múky CORN</w:t>
      </w:r>
    </w:p>
    <w:p w:rsidR="008F3E02" w:rsidRPr="008F3E02" w:rsidRDefault="008F3E02" w:rsidP="006C55AB">
      <w:pPr>
        <w:ind w:firstLine="851"/>
        <w:rPr>
          <w:rStyle w:val="Siln"/>
          <w:b w:val="0"/>
          <w:sz w:val="24"/>
        </w:rPr>
      </w:pPr>
      <w:r>
        <w:rPr>
          <w:rStyle w:val="Siln"/>
          <w:b w:val="0"/>
          <w:sz w:val="24"/>
        </w:rPr>
        <w:t>Mikroorganizmy vytvárajú na niektorých pôdach charakteristické morfologické útvary využiteľné pre diagnostiku. V mykológii sa používa kuku</w:t>
      </w:r>
      <w:r w:rsidR="009E70B5">
        <w:rPr>
          <w:rStyle w:val="Siln"/>
          <w:b w:val="0"/>
          <w:sz w:val="24"/>
        </w:rPr>
        <w:t>r</w:t>
      </w:r>
      <w:r>
        <w:rPr>
          <w:rStyle w:val="Siln"/>
          <w:b w:val="0"/>
          <w:sz w:val="24"/>
        </w:rPr>
        <w:t>ičný agar s Tweenom 80 k dôkazu chlam</w:t>
      </w:r>
      <w:r w:rsidR="009E70B5" w:rsidRPr="00493D61">
        <w:rPr>
          <w:rStyle w:val="Siln"/>
          <w:b w:val="0"/>
          <w:color w:val="000000" w:themeColor="text1"/>
          <w:sz w:val="24"/>
        </w:rPr>
        <w:t>y</w:t>
      </w:r>
      <w:r>
        <w:rPr>
          <w:rStyle w:val="Siln"/>
          <w:b w:val="0"/>
          <w:sz w:val="24"/>
        </w:rPr>
        <w:t>dospór u kandíd (Votava, 1999).</w:t>
      </w:r>
      <w:r w:rsidR="00774509">
        <w:rPr>
          <w:rStyle w:val="Siln"/>
          <w:b w:val="0"/>
          <w:sz w:val="24"/>
        </w:rPr>
        <w:t xml:space="preserve"> V tabuľke 6 je znázornené zloženie agaru z kukuričnej múky. </w:t>
      </w:r>
    </w:p>
    <w:p w:rsidR="00774509" w:rsidRDefault="00774509" w:rsidP="008F3E02">
      <w:pPr>
        <w:ind w:firstLine="0"/>
        <w:rPr>
          <w:rStyle w:val="Siln"/>
          <w:b w:val="0"/>
          <w:sz w:val="24"/>
        </w:rPr>
      </w:pPr>
    </w:p>
    <w:p w:rsidR="00BF7ED5" w:rsidRPr="008F3E02" w:rsidRDefault="00DC58A1" w:rsidP="00BF7ED5">
      <w:pPr>
        <w:ind w:left="708" w:firstLine="708"/>
        <w:rPr>
          <w:rStyle w:val="Siln"/>
          <w:b w:val="0"/>
          <w:sz w:val="24"/>
        </w:rPr>
      </w:pPr>
      <w:r>
        <w:rPr>
          <w:rStyle w:val="Siln"/>
          <w:sz w:val="24"/>
        </w:rPr>
        <w:lastRenderedPageBreak/>
        <w:t>Tabuľka</w:t>
      </w:r>
      <w:r w:rsidR="00BF7ED5">
        <w:rPr>
          <w:rStyle w:val="Siln"/>
          <w:sz w:val="24"/>
        </w:rPr>
        <w:t xml:space="preserve"> 6  </w:t>
      </w:r>
      <w:r w:rsidR="00BF7ED5">
        <w:rPr>
          <w:rStyle w:val="Siln"/>
          <w:b w:val="0"/>
          <w:sz w:val="24"/>
        </w:rPr>
        <w:t>Zloženie na jeden liter deionizovanej vody</w:t>
      </w:r>
    </w:p>
    <w:tbl>
      <w:tblPr>
        <w:tblStyle w:val="Mriekatabuky"/>
        <w:tblW w:w="0" w:type="auto"/>
        <w:tblInd w:w="1101" w:type="dxa"/>
        <w:tblLook w:val="04A0" w:firstRow="1" w:lastRow="0" w:firstColumn="1" w:lastColumn="0" w:noHBand="0" w:noVBand="1"/>
      </w:tblPr>
      <w:tblGrid>
        <w:gridCol w:w="3363"/>
        <w:gridCol w:w="3299"/>
      </w:tblGrid>
      <w:tr w:rsidR="008F3E02" w:rsidTr="008F3E02">
        <w:tc>
          <w:tcPr>
            <w:tcW w:w="3363" w:type="dxa"/>
          </w:tcPr>
          <w:p w:rsidR="008F3E02" w:rsidRPr="008F3E02" w:rsidRDefault="008F3E02" w:rsidP="008F3E02">
            <w:pPr>
              <w:ind w:firstLine="0"/>
              <w:rPr>
                <w:rStyle w:val="Siln"/>
                <w:b w:val="0"/>
                <w:sz w:val="24"/>
              </w:rPr>
            </w:pPr>
            <w:r w:rsidRPr="008F3E02">
              <w:rPr>
                <w:rStyle w:val="Siln"/>
                <w:b w:val="0"/>
                <w:sz w:val="24"/>
              </w:rPr>
              <w:t>Kukuričný extrakt</w:t>
            </w:r>
          </w:p>
        </w:tc>
        <w:tc>
          <w:tcPr>
            <w:tcW w:w="3299" w:type="dxa"/>
          </w:tcPr>
          <w:p w:rsidR="008F3E02" w:rsidRPr="008F3E02" w:rsidRDefault="008F3E02" w:rsidP="008F3E02">
            <w:pPr>
              <w:ind w:firstLine="0"/>
              <w:rPr>
                <w:rStyle w:val="Siln"/>
                <w:b w:val="0"/>
                <w:sz w:val="24"/>
              </w:rPr>
            </w:pPr>
            <w:r w:rsidRPr="008F3E02">
              <w:rPr>
                <w:rStyle w:val="Siln"/>
                <w:b w:val="0"/>
                <w:sz w:val="24"/>
              </w:rPr>
              <w:t>2,0</w:t>
            </w:r>
            <w:r>
              <w:rPr>
                <w:rStyle w:val="Siln"/>
                <w:b w:val="0"/>
                <w:sz w:val="24"/>
              </w:rPr>
              <w:t>g</w:t>
            </w:r>
          </w:p>
        </w:tc>
      </w:tr>
      <w:tr w:rsidR="008F3E02" w:rsidTr="008F3E02">
        <w:tc>
          <w:tcPr>
            <w:tcW w:w="3363" w:type="dxa"/>
          </w:tcPr>
          <w:p w:rsidR="008F3E02" w:rsidRPr="008F3E02" w:rsidRDefault="008F3E02" w:rsidP="008F3E02">
            <w:pPr>
              <w:ind w:firstLine="0"/>
              <w:rPr>
                <w:rStyle w:val="Siln"/>
                <w:b w:val="0"/>
                <w:sz w:val="24"/>
              </w:rPr>
            </w:pPr>
            <w:r w:rsidRPr="008F3E02">
              <w:rPr>
                <w:rStyle w:val="Siln"/>
                <w:b w:val="0"/>
                <w:sz w:val="24"/>
              </w:rPr>
              <w:t>Agar</w:t>
            </w:r>
          </w:p>
        </w:tc>
        <w:tc>
          <w:tcPr>
            <w:tcW w:w="3299" w:type="dxa"/>
          </w:tcPr>
          <w:p w:rsidR="008F3E02" w:rsidRPr="008F3E02" w:rsidRDefault="008F3E02" w:rsidP="008F3E02">
            <w:pPr>
              <w:ind w:firstLine="0"/>
              <w:rPr>
                <w:rStyle w:val="Siln"/>
                <w:b w:val="0"/>
                <w:sz w:val="24"/>
              </w:rPr>
            </w:pPr>
            <w:r w:rsidRPr="008F3E02">
              <w:rPr>
                <w:rStyle w:val="Siln"/>
                <w:b w:val="0"/>
                <w:sz w:val="24"/>
              </w:rPr>
              <w:t>15,0</w:t>
            </w:r>
            <w:r>
              <w:rPr>
                <w:rStyle w:val="Siln"/>
                <w:b w:val="0"/>
                <w:sz w:val="24"/>
              </w:rPr>
              <w:t>g</w:t>
            </w:r>
          </w:p>
        </w:tc>
      </w:tr>
      <w:tr w:rsidR="008F3E02" w:rsidTr="008F3E02">
        <w:tc>
          <w:tcPr>
            <w:tcW w:w="3363" w:type="dxa"/>
          </w:tcPr>
          <w:p w:rsidR="008F3E02" w:rsidRPr="008F3E02" w:rsidRDefault="008F3E02" w:rsidP="008F3E02">
            <w:pPr>
              <w:ind w:firstLine="0"/>
              <w:rPr>
                <w:rStyle w:val="Siln"/>
                <w:b w:val="0"/>
                <w:sz w:val="24"/>
              </w:rPr>
            </w:pPr>
            <w:r>
              <w:rPr>
                <w:rStyle w:val="Siln"/>
                <w:b w:val="0"/>
                <w:sz w:val="24"/>
              </w:rPr>
              <w:t>Tween 80</w:t>
            </w:r>
          </w:p>
        </w:tc>
        <w:tc>
          <w:tcPr>
            <w:tcW w:w="3299" w:type="dxa"/>
          </w:tcPr>
          <w:p w:rsidR="008F3E02" w:rsidRPr="008F3E02" w:rsidRDefault="008F3E02" w:rsidP="008F3E02">
            <w:pPr>
              <w:ind w:firstLine="0"/>
              <w:rPr>
                <w:rStyle w:val="Siln"/>
                <w:b w:val="0"/>
                <w:sz w:val="24"/>
              </w:rPr>
            </w:pPr>
            <w:r>
              <w:rPr>
                <w:rStyle w:val="Siln"/>
                <w:b w:val="0"/>
                <w:sz w:val="24"/>
              </w:rPr>
              <w:t>10ml</w:t>
            </w:r>
          </w:p>
        </w:tc>
      </w:tr>
      <w:tr w:rsidR="00BF7ED5" w:rsidTr="00224B0B">
        <w:tc>
          <w:tcPr>
            <w:tcW w:w="6662" w:type="dxa"/>
            <w:gridSpan w:val="2"/>
          </w:tcPr>
          <w:p w:rsidR="00BF7ED5" w:rsidRDefault="00BF7ED5" w:rsidP="00BF7ED5">
            <w:pPr>
              <w:ind w:firstLine="0"/>
              <w:jc w:val="center"/>
              <w:rPr>
                <w:rStyle w:val="Siln"/>
                <w:b w:val="0"/>
                <w:sz w:val="24"/>
              </w:rPr>
            </w:pPr>
            <w:r>
              <w:rPr>
                <w:rStyle w:val="Siln"/>
                <w:b w:val="0"/>
                <w:sz w:val="24"/>
              </w:rPr>
              <w:t>pH =  6,0</w:t>
            </w:r>
            <w:r>
              <w:t xml:space="preserve"> ±</w:t>
            </w:r>
            <w:r>
              <w:rPr>
                <w:rStyle w:val="Siln"/>
                <w:b w:val="0"/>
                <w:sz w:val="24"/>
              </w:rPr>
              <w:t>0,2</w:t>
            </w:r>
          </w:p>
        </w:tc>
      </w:tr>
    </w:tbl>
    <w:p w:rsidR="005E4904" w:rsidRPr="005A4954" w:rsidRDefault="005E4904" w:rsidP="005E4904">
      <w:pPr>
        <w:ind w:firstLine="0"/>
        <w:rPr>
          <w:rStyle w:val="Siln"/>
        </w:rPr>
      </w:pPr>
    </w:p>
    <w:p w:rsidR="005A4954" w:rsidRDefault="00F661F2" w:rsidP="00774509">
      <w:pPr>
        <w:ind w:left="851" w:hanging="851"/>
        <w:rPr>
          <w:rStyle w:val="Siln"/>
        </w:rPr>
      </w:pPr>
      <w:r>
        <w:rPr>
          <w:rStyle w:val="Siln"/>
        </w:rPr>
        <w:t>3.4.3</w:t>
      </w:r>
      <w:r w:rsidR="00774509">
        <w:rPr>
          <w:rStyle w:val="Siln"/>
        </w:rPr>
        <w:tab/>
      </w:r>
      <w:r w:rsidR="000E5D8C">
        <w:rPr>
          <w:rStyle w:val="Siln"/>
        </w:rPr>
        <w:t>Médium BD Sabouraud Glucose Agar s chloramfenikolom</w:t>
      </w:r>
    </w:p>
    <w:p w:rsidR="000E5D8C" w:rsidRDefault="000E5D8C" w:rsidP="006C55AB">
      <w:pPr>
        <w:ind w:firstLine="851"/>
        <w:rPr>
          <w:rStyle w:val="Siln"/>
          <w:b w:val="0"/>
          <w:sz w:val="24"/>
        </w:rPr>
      </w:pPr>
      <w:r>
        <w:rPr>
          <w:rStyle w:val="Siln"/>
          <w:b w:val="0"/>
          <w:sz w:val="24"/>
        </w:rPr>
        <w:t>Médium BD Sabouraud Glucose Agar s chloramfenikolom je selektívna pôda určená na izoláciu a kultiváciu kvasiniek, plesní a dermatofytov z klinických vzoriek. Zdrojom dusíkatých faktorov rastu v glukózovom agare s</w:t>
      </w:r>
      <w:r w:rsidR="009E70B5">
        <w:rPr>
          <w:rStyle w:val="Siln"/>
          <w:b w:val="0"/>
          <w:sz w:val="24"/>
        </w:rPr>
        <w:t>ú</w:t>
      </w:r>
      <w:r>
        <w:rPr>
          <w:rStyle w:val="Siln"/>
          <w:b w:val="0"/>
          <w:sz w:val="24"/>
        </w:rPr>
        <w:t xml:space="preserve"> peptóny. Glukóza zaisťuje zdroje energie pre rast mikroorganizmov. Vysoká koncentrácia</w:t>
      </w:r>
      <w:r w:rsidR="006A1719">
        <w:rPr>
          <w:rStyle w:val="Siln"/>
          <w:b w:val="0"/>
          <w:sz w:val="24"/>
        </w:rPr>
        <w:t xml:space="preserve"> glukózy predstavuje pre rast kvasiniek výhodu, zatiaľ čo väčšina mnohých baktérií vysoký obsah cukru neznáša. Okrem toho je pre kvasinkové mikroorganizmy optimálne nízke pH. Chloramfenikol je širokospektrálne antibiotikum, ktoré potláča širokú škálu gramnegatívnych a grampozitívnych baktérií, ale môže mať aj inhibičný účinok na niekoľko patogénnych plesní. </w:t>
      </w:r>
      <w:r w:rsidR="00774509">
        <w:rPr>
          <w:rStyle w:val="Siln"/>
          <w:b w:val="0"/>
          <w:sz w:val="24"/>
        </w:rPr>
        <w:t xml:space="preserve">Na obrázku 14 je znázornený rast </w:t>
      </w:r>
      <w:r w:rsidR="00774509" w:rsidRPr="00774509">
        <w:rPr>
          <w:rStyle w:val="Siln"/>
          <w:b w:val="0"/>
          <w:i/>
          <w:sz w:val="24"/>
        </w:rPr>
        <w:t>C. kefyr</w:t>
      </w:r>
      <w:r w:rsidR="00774509">
        <w:rPr>
          <w:rStyle w:val="Siln"/>
          <w:b w:val="0"/>
          <w:sz w:val="24"/>
        </w:rPr>
        <w:t xml:space="preserve"> na </w:t>
      </w:r>
      <w:r w:rsidR="00774509">
        <w:t>Sabouraudovom agare</w:t>
      </w:r>
      <w:r w:rsidR="0013074F">
        <w:t xml:space="preserve"> (Becton Dickinson, 2019)</w:t>
      </w:r>
      <w:r w:rsidR="00774509">
        <w:rPr>
          <w:rStyle w:val="Siln"/>
          <w:b w:val="0"/>
          <w:sz w:val="24"/>
        </w:rPr>
        <w:t xml:space="preserve">. Zloženie média môžeme vidieť v tabuľke 7. </w:t>
      </w:r>
    </w:p>
    <w:p w:rsidR="00BF7ED5" w:rsidRDefault="00BF7ED5" w:rsidP="000E5D8C">
      <w:pPr>
        <w:ind w:left="254"/>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7 </w:t>
      </w:r>
      <w:r w:rsidR="00BF7ED5">
        <w:rPr>
          <w:rStyle w:val="Siln"/>
          <w:b w:val="0"/>
          <w:sz w:val="24"/>
        </w:rPr>
        <w:t>Zloženie na jeden liter deionizovanej vody</w:t>
      </w:r>
    </w:p>
    <w:tbl>
      <w:tblPr>
        <w:tblStyle w:val="Mriekatabuky"/>
        <w:tblW w:w="0" w:type="auto"/>
        <w:tblInd w:w="254" w:type="dxa"/>
        <w:tblLook w:val="04A0" w:firstRow="1" w:lastRow="0" w:firstColumn="1" w:lastColumn="0" w:noHBand="0" w:noVBand="1"/>
      </w:tblPr>
      <w:tblGrid>
        <w:gridCol w:w="4389"/>
        <w:gridCol w:w="3262"/>
      </w:tblGrid>
      <w:tr w:rsidR="00B95CFE" w:rsidTr="00E418C5">
        <w:tc>
          <w:tcPr>
            <w:tcW w:w="4389" w:type="dxa"/>
          </w:tcPr>
          <w:p w:rsidR="00B95CFE" w:rsidRDefault="00B95CFE" w:rsidP="000E5D8C">
            <w:pPr>
              <w:ind w:firstLine="0"/>
              <w:rPr>
                <w:rStyle w:val="Siln"/>
                <w:b w:val="0"/>
                <w:sz w:val="24"/>
              </w:rPr>
            </w:pPr>
            <w:r>
              <w:rPr>
                <w:rStyle w:val="Siln"/>
                <w:b w:val="0"/>
                <w:sz w:val="24"/>
              </w:rPr>
              <w:t>Pankreatický hydrolyzát kazeínu</w:t>
            </w:r>
          </w:p>
        </w:tc>
        <w:tc>
          <w:tcPr>
            <w:tcW w:w="3262" w:type="dxa"/>
          </w:tcPr>
          <w:p w:rsidR="00B95CFE" w:rsidRDefault="00B95CFE" w:rsidP="000E5D8C">
            <w:pPr>
              <w:ind w:firstLine="0"/>
              <w:rPr>
                <w:rStyle w:val="Siln"/>
                <w:b w:val="0"/>
                <w:sz w:val="24"/>
              </w:rPr>
            </w:pPr>
            <w:r>
              <w:rPr>
                <w:rStyle w:val="Siln"/>
                <w:b w:val="0"/>
                <w:sz w:val="24"/>
              </w:rPr>
              <w:t>5,0g</w:t>
            </w:r>
          </w:p>
        </w:tc>
      </w:tr>
      <w:tr w:rsidR="00B95CFE" w:rsidTr="00E418C5">
        <w:tc>
          <w:tcPr>
            <w:tcW w:w="4389" w:type="dxa"/>
          </w:tcPr>
          <w:p w:rsidR="00B95CFE" w:rsidRDefault="00B95CFE" w:rsidP="000E5D8C">
            <w:pPr>
              <w:ind w:firstLine="0"/>
              <w:rPr>
                <w:rStyle w:val="Siln"/>
                <w:b w:val="0"/>
                <w:sz w:val="24"/>
              </w:rPr>
            </w:pPr>
            <w:r>
              <w:rPr>
                <w:rStyle w:val="Siln"/>
                <w:b w:val="0"/>
                <w:sz w:val="24"/>
              </w:rPr>
              <w:t>Peptický hydrolyzát zvieracieho tkaniva</w:t>
            </w:r>
          </w:p>
        </w:tc>
        <w:tc>
          <w:tcPr>
            <w:tcW w:w="3262" w:type="dxa"/>
          </w:tcPr>
          <w:p w:rsidR="00B95CFE" w:rsidRDefault="00B95CFE" w:rsidP="000E5D8C">
            <w:pPr>
              <w:ind w:firstLine="0"/>
              <w:rPr>
                <w:rStyle w:val="Siln"/>
                <w:b w:val="0"/>
                <w:sz w:val="24"/>
              </w:rPr>
            </w:pPr>
            <w:r>
              <w:rPr>
                <w:rStyle w:val="Siln"/>
                <w:b w:val="0"/>
                <w:sz w:val="24"/>
              </w:rPr>
              <w:t>5,0g</w:t>
            </w:r>
          </w:p>
        </w:tc>
      </w:tr>
      <w:tr w:rsidR="00B95CFE" w:rsidTr="00E418C5">
        <w:tc>
          <w:tcPr>
            <w:tcW w:w="4389" w:type="dxa"/>
          </w:tcPr>
          <w:p w:rsidR="00B95CFE" w:rsidRDefault="00B95CFE" w:rsidP="000E5D8C">
            <w:pPr>
              <w:ind w:firstLine="0"/>
              <w:rPr>
                <w:rStyle w:val="Siln"/>
                <w:b w:val="0"/>
                <w:sz w:val="24"/>
              </w:rPr>
            </w:pPr>
            <w:r>
              <w:rPr>
                <w:rStyle w:val="Siln"/>
                <w:b w:val="0"/>
                <w:sz w:val="24"/>
              </w:rPr>
              <w:t>Glukóza</w:t>
            </w:r>
          </w:p>
        </w:tc>
        <w:tc>
          <w:tcPr>
            <w:tcW w:w="3262" w:type="dxa"/>
          </w:tcPr>
          <w:p w:rsidR="00B95CFE" w:rsidRDefault="0095413A" w:rsidP="000E5D8C">
            <w:pPr>
              <w:ind w:firstLine="0"/>
              <w:rPr>
                <w:rStyle w:val="Siln"/>
                <w:b w:val="0"/>
                <w:sz w:val="24"/>
              </w:rPr>
            </w:pPr>
            <w:r>
              <w:rPr>
                <w:rStyle w:val="Siln"/>
                <w:b w:val="0"/>
                <w:sz w:val="24"/>
              </w:rPr>
              <w:t>20,0</w:t>
            </w:r>
          </w:p>
        </w:tc>
      </w:tr>
      <w:tr w:rsidR="0095413A" w:rsidTr="00E418C5">
        <w:tc>
          <w:tcPr>
            <w:tcW w:w="4389" w:type="dxa"/>
          </w:tcPr>
          <w:p w:rsidR="0095413A" w:rsidRDefault="0095413A" w:rsidP="000E5D8C">
            <w:pPr>
              <w:ind w:firstLine="0"/>
              <w:rPr>
                <w:rStyle w:val="Siln"/>
                <w:b w:val="0"/>
                <w:sz w:val="24"/>
              </w:rPr>
            </w:pPr>
            <w:r>
              <w:rPr>
                <w:rStyle w:val="Siln"/>
                <w:b w:val="0"/>
                <w:sz w:val="24"/>
              </w:rPr>
              <w:t>Agar</w:t>
            </w:r>
          </w:p>
        </w:tc>
        <w:tc>
          <w:tcPr>
            <w:tcW w:w="3262" w:type="dxa"/>
          </w:tcPr>
          <w:p w:rsidR="0095413A" w:rsidRDefault="0095413A" w:rsidP="000E5D8C">
            <w:pPr>
              <w:ind w:firstLine="0"/>
              <w:rPr>
                <w:rStyle w:val="Siln"/>
                <w:b w:val="0"/>
                <w:sz w:val="24"/>
              </w:rPr>
            </w:pPr>
            <w:r>
              <w:rPr>
                <w:rStyle w:val="Siln"/>
                <w:b w:val="0"/>
                <w:sz w:val="24"/>
              </w:rPr>
              <w:t>15,0g</w:t>
            </w:r>
          </w:p>
        </w:tc>
      </w:tr>
      <w:tr w:rsidR="00B95CFE" w:rsidTr="00E418C5">
        <w:tc>
          <w:tcPr>
            <w:tcW w:w="4389" w:type="dxa"/>
          </w:tcPr>
          <w:p w:rsidR="00B95CFE" w:rsidRDefault="0095413A" w:rsidP="000E5D8C">
            <w:pPr>
              <w:ind w:firstLine="0"/>
              <w:rPr>
                <w:rStyle w:val="Siln"/>
                <w:b w:val="0"/>
                <w:sz w:val="24"/>
              </w:rPr>
            </w:pPr>
            <w:r>
              <w:rPr>
                <w:rStyle w:val="Siln"/>
                <w:b w:val="0"/>
                <w:sz w:val="24"/>
              </w:rPr>
              <w:t xml:space="preserve">Chloramfenikol </w:t>
            </w:r>
          </w:p>
        </w:tc>
        <w:tc>
          <w:tcPr>
            <w:tcW w:w="3262" w:type="dxa"/>
          </w:tcPr>
          <w:p w:rsidR="00B95CFE" w:rsidRDefault="0095413A" w:rsidP="000E5D8C">
            <w:pPr>
              <w:ind w:firstLine="0"/>
              <w:rPr>
                <w:rStyle w:val="Siln"/>
                <w:b w:val="0"/>
                <w:sz w:val="24"/>
              </w:rPr>
            </w:pPr>
            <w:r>
              <w:rPr>
                <w:rStyle w:val="Siln"/>
                <w:b w:val="0"/>
                <w:sz w:val="24"/>
              </w:rPr>
              <w:t>0,4 g</w:t>
            </w:r>
          </w:p>
        </w:tc>
      </w:tr>
      <w:tr w:rsidR="00BF7ED5" w:rsidTr="00224B0B">
        <w:tc>
          <w:tcPr>
            <w:tcW w:w="7651" w:type="dxa"/>
            <w:gridSpan w:val="2"/>
          </w:tcPr>
          <w:p w:rsidR="00BF7ED5" w:rsidRDefault="00BF7ED5" w:rsidP="00BF7ED5">
            <w:pPr>
              <w:ind w:firstLine="0"/>
              <w:jc w:val="center"/>
              <w:rPr>
                <w:rStyle w:val="Siln"/>
                <w:b w:val="0"/>
                <w:sz w:val="24"/>
              </w:rPr>
            </w:pPr>
            <w:r>
              <w:rPr>
                <w:rStyle w:val="Siln"/>
                <w:b w:val="0"/>
                <w:sz w:val="24"/>
              </w:rPr>
              <w:t>pH = 5,6</w:t>
            </w:r>
            <w:r>
              <w:t xml:space="preserve"> ±</w:t>
            </w:r>
            <w:r>
              <w:rPr>
                <w:rStyle w:val="Siln"/>
                <w:b w:val="0"/>
                <w:sz w:val="24"/>
              </w:rPr>
              <w:t xml:space="preserve"> 0,2</w:t>
            </w:r>
          </w:p>
        </w:tc>
      </w:tr>
    </w:tbl>
    <w:p w:rsidR="003F60EE" w:rsidRDefault="003F60EE" w:rsidP="006A1719">
      <w:pPr>
        <w:ind w:firstLine="0"/>
      </w:pPr>
    </w:p>
    <w:p w:rsidR="003F60EE" w:rsidRDefault="003F60EE" w:rsidP="005E4904">
      <w:pPr>
        <w:ind w:left="708" w:firstLine="0"/>
        <w:jc w:val="center"/>
        <w:rPr>
          <w:rStyle w:val="Siln"/>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5E4904" w:rsidP="00DB0574">
      <w:pPr>
        <w:ind w:left="708" w:firstLine="372"/>
        <w:rPr>
          <w:rStyle w:val="Siln"/>
          <w:sz w:val="24"/>
        </w:rPr>
      </w:pPr>
    </w:p>
    <w:p w:rsidR="005E4904" w:rsidRDefault="00702CD4" w:rsidP="00DB0574">
      <w:pPr>
        <w:ind w:left="708" w:firstLine="372"/>
        <w:rPr>
          <w:rStyle w:val="Siln"/>
          <w:sz w:val="24"/>
        </w:rPr>
      </w:pPr>
      <w:r>
        <w:rPr>
          <w:b/>
          <w:bCs/>
          <w:noProof/>
        </w:rPr>
        <w:lastRenderedPageBreak/>
        <w:drawing>
          <wp:anchor distT="0" distB="0" distL="114300" distR="114300" simplePos="0" relativeHeight="251681792" behindDoc="1" locked="0" layoutInCell="1" allowOverlap="1">
            <wp:simplePos x="0" y="0"/>
            <wp:positionH relativeFrom="column">
              <wp:posOffset>1440815</wp:posOffset>
            </wp:positionH>
            <wp:positionV relativeFrom="paragraph">
              <wp:posOffset>-435610</wp:posOffset>
            </wp:positionV>
            <wp:extent cx="2327910" cy="2148840"/>
            <wp:effectExtent l="19050" t="0" r="0" b="0"/>
            <wp:wrapTight wrapText="bothSides">
              <wp:wrapPolygon edited="0">
                <wp:start x="-177" y="0"/>
                <wp:lineTo x="-177" y="21447"/>
                <wp:lineTo x="21565" y="21447"/>
                <wp:lineTo x="21565" y="0"/>
                <wp:lineTo x="-177" y="0"/>
              </wp:wrapPolygon>
            </wp:wrapTight>
            <wp:docPr id="13" name="Obrázok 12" descr="IMG_2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79.JPG"/>
                    <pic:cNvPicPr/>
                  </pic:nvPicPr>
                  <pic:blipFill>
                    <a:blip r:embed="rId38" cstate="print"/>
                    <a:srcRect l="46205" t="17663" r="3059" b="19487"/>
                    <a:stretch>
                      <a:fillRect/>
                    </a:stretch>
                  </pic:blipFill>
                  <pic:spPr>
                    <a:xfrm>
                      <a:off x="0" y="0"/>
                      <a:ext cx="2327910" cy="2148840"/>
                    </a:xfrm>
                    <a:prstGeom prst="rect">
                      <a:avLst/>
                    </a:prstGeom>
                  </pic:spPr>
                </pic:pic>
              </a:graphicData>
            </a:graphic>
          </wp:anchor>
        </w:drawing>
      </w:r>
    </w:p>
    <w:p w:rsidR="005E4904" w:rsidRDefault="005E4904" w:rsidP="00DB0574">
      <w:pPr>
        <w:ind w:left="708" w:firstLine="372"/>
        <w:rPr>
          <w:rStyle w:val="Siln"/>
          <w:sz w:val="24"/>
        </w:rPr>
      </w:pPr>
    </w:p>
    <w:p w:rsidR="005E4904" w:rsidRDefault="005E4904" w:rsidP="00A12430">
      <w:pPr>
        <w:ind w:firstLine="0"/>
        <w:rPr>
          <w:rStyle w:val="Siln"/>
          <w:sz w:val="24"/>
        </w:rPr>
      </w:pPr>
    </w:p>
    <w:p w:rsidR="00A12430" w:rsidRDefault="005E4904" w:rsidP="005E4904">
      <w:pPr>
        <w:ind w:left="708" w:firstLine="708"/>
        <w:rPr>
          <w:rStyle w:val="Siln"/>
          <w:sz w:val="24"/>
        </w:rPr>
      </w:pPr>
      <w:r>
        <w:rPr>
          <w:rStyle w:val="Siln"/>
          <w:sz w:val="24"/>
        </w:rPr>
        <w:t xml:space="preserve">  </w:t>
      </w:r>
    </w:p>
    <w:p w:rsidR="00A12430" w:rsidRDefault="00A12430" w:rsidP="005E4904">
      <w:pPr>
        <w:ind w:left="708" w:firstLine="708"/>
        <w:rPr>
          <w:rStyle w:val="Siln"/>
          <w:sz w:val="24"/>
        </w:rPr>
      </w:pPr>
    </w:p>
    <w:p w:rsidR="00A12430" w:rsidRDefault="00A12430" w:rsidP="005E4904">
      <w:pPr>
        <w:ind w:left="708" w:firstLine="708"/>
        <w:rPr>
          <w:rStyle w:val="Siln"/>
          <w:sz w:val="24"/>
        </w:rPr>
      </w:pPr>
    </w:p>
    <w:p w:rsidR="00A12430" w:rsidRDefault="00A12430" w:rsidP="005E4904">
      <w:pPr>
        <w:ind w:left="708" w:firstLine="708"/>
        <w:rPr>
          <w:rStyle w:val="Siln"/>
          <w:sz w:val="24"/>
        </w:rPr>
      </w:pPr>
    </w:p>
    <w:p w:rsidR="003F60EE" w:rsidRDefault="003F60EE" w:rsidP="0052273E">
      <w:pPr>
        <w:ind w:left="708" w:firstLine="0"/>
      </w:pPr>
      <w:r>
        <w:rPr>
          <w:rStyle w:val="Siln"/>
          <w:sz w:val="24"/>
        </w:rPr>
        <w:t>Obr</w:t>
      </w:r>
      <w:r w:rsidR="00DC58A1">
        <w:rPr>
          <w:rStyle w:val="Siln"/>
          <w:sz w:val="24"/>
        </w:rPr>
        <w:t>ázok</w:t>
      </w:r>
      <w:r>
        <w:rPr>
          <w:rStyle w:val="Siln"/>
          <w:sz w:val="24"/>
        </w:rPr>
        <w:t xml:space="preserve"> </w:t>
      </w:r>
      <w:r w:rsidR="00E66D6A">
        <w:rPr>
          <w:rStyle w:val="Siln"/>
          <w:sz w:val="24"/>
        </w:rPr>
        <w:t xml:space="preserve">14 </w:t>
      </w:r>
      <w:r w:rsidR="00DB0574">
        <w:rPr>
          <w:rStyle w:val="Siln"/>
          <w:b w:val="0"/>
          <w:i/>
          <w:sz w:val="24"/>
        </w:rPr>
        <w:t xml:space="preserve">Candida kefyr </w:t>
      </w:r>
      <w:r w:rsidR="00DB0574">
        <w:t>na Sabouraudovom agare</w:t>
      </w:r>
      <w:r w:rsidR="0052273E">
        <w:t xml:space="preserve"> (foto: Kováčová, 2020)</w:t>
      </w:r>
    </w:p>
    <w:p w:rsidR="00A12430" w:rsidRPr="00DB0574" w:rsidRDefault="00A12430" w:rsidP="00DB0574">
      <w:pPr>
        <w:ind w:left="708" w:firstLine="372"/>
      </w:pPr>
    </w:p>
    <w:p w:rsidR="005A4954" w:rsidRPr="005A4954" w:rsidRDefault="0004781C" w:rsidP="0004781C">
      <w:pPr>
        <w:tabs>
          <w:tab w:val="left" w:pos="851"/>
        </w:tabs>
        <w:ind w:firstLine="0"/>
        <w:rPr>
          <w:rStyle w:val="Siln"/>
        </w:rPr>
      </w:pPr>
      <w:r>
        <w:rPr>
          <w:rStyle w:val="Siln"/>
        </w:rPr>
        <w:t>3.5</w:t>
      </w:r>
      <w:r>
        <w:rPr>
          <w:rStyle w:val="Siln"/>
        </w:rPr>
        <w:tab/>
      </w:r>
      <w:r w:rsidR="005A4954">
        <w:rPr>
          <w:rStyle w:val="Siln"/>
        </w:rPr>
        <w:t>Diagnostická súprava YST 8</w:t>
      </w:r>
    </w:p>
    <w:p w:rsidR="00DB6FCF" w:rsidRPr="00650FB6" w:rsidRDefault="0094526C" w:rsidP="005E4904">
      <w:pPr>
        <w:ind w:firstLine="851"/>
      </w:pPr>
      <w:r>
        <w:t>Súprava YST 8 sa skladá z 8 jamiek mon</w:t>
      </w:r>
      <w:r w:rsidR="006C55AB">
        <w:t xml:space="preserve">ostripu mikrotitračnej doštičky </w:t>
      </w:r>
      <w:r>
        <w:t xml:space="preserve">v klasickom 96 jamkovom formáte. Jamky obsahujú dehydratované substráty. Počas inkubácie dochádza </w:t>
      </w:r>
      <w:r w:rsidR="004B38CA">
        <w:t>vplyvom metabolickej aktivity mikroorganizmov k farebným zmenám v jednotlivých jamkách. Výsledky sa odčítajú vizuálne na základe farebnej stupnice</w:t>
      </w:r>
      <w:r w:rsidR="00DC58A1">
        <w:t xml:space="preserve"> viď obrázok</w:t>
      </w:r>
      <w:r w:rsidR="00D04CBB">
        <w:t xml:space="preserve"> 1</w:t>
      </w:r>
      <w:r w:rsidR="00A63237">
        <w:t>5</w:t>
      </w:r>
      <w:r w:rsidR="00DC58A1">
        <w:t xml:space="preserve"> a identifikačnej tabuľky (tabuľka</w:t>
      </w:r>
      <w:r w:rsidR="00D04CBB">
        <w:t xml:space="preserve"> 8)</w:t>
      </w:r>
      <w:r w:rsidR="004B38CA">
        <w:t xml:space="preserve">. </w:t>
      </w:r>
    </w:p>
    <w:p w:rsidR="00E65F96" w:rsidRDefault="00E65F96" w:rsidP="00E65F96"/>
    <w:p w:rsidR="00E65F96" w:rsidRPr="006831B7" w:rsidRDefault="00A12430" w:rsidP="00A12430">
      <w:pPr>
        <w:ind w:left="2578" w:firstLine="254"/>
      </w:pPr>
      <w:r>
        <w:rPr>
          <w:b/>
          <w:noProof/>
        </w:rPr>
        <w:drawing>
          <wp:anchor distT="0" distB="0" distL="114300" distR="114300" simplePos="0" relativeHeight="251682816" behindDoc="1" locked="0" layoutInCell="1" allowOverlap="1">
            <wp:simplePos x="0" y="0"/>
            <wp:positionH relativeFrom="column">
              <wp:posOffset>-22225</wp:posOffset>
            </wp:positionH>
            <wp:positionV relativeFrom="paragraph">
              <wp:posOffset>258445</wp:posOffset>
            </wp:positionV>
            <wp:extent cx="5673725" cy="3058795"/>
            <wp:effectExtent l="19050" t="0" r="3175" b="0"/>
            <wp:wrapTight wrapText="bothSides">
              <wp:wrapPolygon edited="0">
                <wp:start x="-73" y="0"/>
                <wp:lineTo x="-73" y="21524"/>
                <wp:lineTo x="21612" y="21524"/>
                <wp:lineTo x="21612" y="0"/>
                <wp:lineTo x="-73" y="0"/>
              </wp:wrapPolygon>
            </wp:wrapTight>
            <wp:docPr id="24" name="Obrázok 23" descr="identi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k.png"/>
                    <pic:cNvPicPr/>
                  </pic:nvPicPr>
                  <pic:blipFill>
                    <a:blip r:embed="rId39" cstate="print"/>
                    <a:stretch>
                      <a:fillRect/>
                    </a:stretch>
                  </pic:blipFill>
                  <pic:spPr>
                    <a:xfrm>
                      <a:off x="0" y="0"/>
                      <a:ext cx="5673725" cy="3058795"/>
                    </a:xfrm>
                    <a:prstGeom prst="rect">
                      <a:avLst/>
                    </a:prstGeom>
                  </pic:spPr>
                </pic:pic>
              </a:graphicData>
            </a:graphic>
          </wp:anchor>
        </w:drawing>
      </w:r>
      <w:r w:rsidR="00DC58A1">
        <w:rPr>
          <w:b/>
        </w:rPr>
        <w:t>Tabuľka</w:t>
      </w:r>
      <w:r w:rsidR="00BF7ED5">
        <w:rPr>
          <w:b/>
        </w:rPr>
        <w:t xml:space="preserve"> 8</w:t>
      </w:r>
      <w:r w:rsidR="00BF7ED5">
        <w:t xml:space="preserve"> Identifikačná tabuľka</w:t>
      </w:r>
    </w:p>
    <w:p w:rsidR="00243D78" w:rsidRDefault="00243D78" w:rsidP="005E1637">
      <w:pPr>
        <w:ind w:left="454" w:firstLine="0"/>
        <w:jc w:val="left"/>
      </w:pPr>
      <w:r w:rsidRPr="00243D78">
        <w:t>+ 90</w:t>
      </w:r>
      <w:r>
        <w:t xml:space="preserve"> </w:t>
      </w:r>
      <w:r w:rsidRPr="00243D78">
        <w:t>-</w:t>
      </w:r>
      <w:r>
        <w:t xml:space="preserve"> </w:t>
      </w:r>
      <w:r w:rsidRPr="00243D78">
        <w:t>99%</w:t>
      </w:r>
      <w:r w:rsidR="005E1637">
        <w:t xml:space="preserve">   (+) 66 - 89%   </w:t>
      </w:r>
      <w:r>
        <w:t>v 34 - 65%</w:t>
      </w:r>
      <w:r w:rsidR="005E1637">
        <w:t xml:space="preserve">   </w:t>
      </w:r>
      <w:r>
        <w:t>(-) 11 – 33%</w:t>
      </w:r>
      <w:r w:rsidR="005E1637">
        <w:t xml:space="preserve">   - 1 – 10%</w:t>
      </w:r>
    </w:p>
    <w:p w:rsidR="00243D78" w:rsidRDefault="005E1637" w:rsidP="00A12430">
      <w:pPr>
        <w:ind w:left="454" w:firstLine="0"/>
        <w:jc w:val="left"/>
      </w:pPr>
      <w:r>
        <w:t>GET – Germ tubes test, PSH – pseudomycélium, HYP – tvorba hýf</w:t>
      </w:r>
    </w:p>
    <w:p w:rsidR="00243D78" w:rsidRPr="00243D78" w:rsidRDefault="00E65F96" w:rsidP="00A12430">
      <w:pPr>
        <w:ind w:firstLine="0"/>
      </w:pPr>
      <w:r>
        <w:rPr>
          <w:noProof/>
        </w:rPr>
        <w:lastRenderedPageBreak/>
        <w:drawing>
          <wp:inline distT="0" distB="0" distL="0" distR="0">
            <wp:extent cx="5580380" cy="959485"/>
            <wp:effectExtent l="19050" t="0" r="1270" b="0"/>
            <wp:docPr id="25" name="Obrázok 24" descr="dfg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hjk.png"/>
                    <pic:cNvPicPr/>
                  </pic:nvPicPr>
                  <pic:blipFill>
                    <a:blip r:embed="rId40" cstate="print"/>
                    <a:stretch>
                      <a:fillRect/>
                    </a:stretch>
                  </pic:blipFill>
                  <pic:spPr>
                    <a:xfrm>
                      <a:off x="0" y="0"/>
                      <a:ext cx="5580380" cy="959485"/>
                    </a:xfrm>
                    <a:prstGeom prst="rect">
                      <a:avLst/>
                    </a:prstGeom>
                  </pic:spPr>
                </pic:pic>
              </a:graphicData>
            </a:graphic>
          </wp:inline>
        </w:drawing>
      </w:r>
    </w:p>
    <w:p w:rsidR="00243D78" w:rsidRDefault="00E65F96" w:rsidP="008A4BE3">
      <w:pPr>
        <w:ind w:left="1416" w:firstLine="708"/>
      </w:pPr>
      <w:r w:rsidRPr="00E65F96">
        <w:rPr>
          <w:b/>
        </w:rPr>
        <w:t>Obr</w:t>
      </w:r>
      <w:r w:rsidR="00DC58A1">
        <w:rPr>
          <w:b/>
        </w:rPr>
        <w:t>ázok</w:t>
      </w:r>
      <w:r>
        <w:t xml:space="preserve"> </w:t>
      </w:r>
      <w:r w:rsidR="006E152C" w:rsidRPr="006E152C">
        <w:rPr>
          <w:b/>
        </w:rPr>
        <w:t>1</w:t>
      </w:r>
      <w:r w:rsidR="00A63237">
        <w:rPr>
          <w:b/>
        </w:rPr>
        <w:t>5</w:t>
      </w:r>
      <w:r w:rsidR="006E152C">
        <w:t xml:space="preserve"> </w:t>
      </w:r>
      <w:r>
        <w:t>Odčítacia tabuľka</w:t>
      </w:r>
      <w:r w:rsidR="008A4BE3">
        <w:t xml:space="preserve"> (Diagnostics, 2018)</w:t>
      </w:r>
    </w:p>
    <w:p w:rsidR="00BF4C4F" w:rsidRDefault="00BF4C4F" w:rsidP="006831B7">
      <w:pPr>
        <w:ind w:left="454" w:firstLine="0"/>
        <w:rPr>
          <w:rStyle w:val="Zvraznenie"/>
          <w:bCs/>
          <w:i w:val="0"/>
          <w:iCs w:val="0"/>
          <w:color w:val="000000" w:themeColor="text1"/>
          <w:shd w:val="clear" w:color="auto" w:fill="FFFFFF"/>
        </w:rPr>
      </w:pPr>
      <w:r>
        <w:t xml:space="preserve">URE - urea, SUC – Sacharóza, TRE – Trehalóza, RAF – Rafinóza, bGA - </w:t>
      </w:r>
      <w:r>
        <w:rPr>
          <w:rFonts w:ascii="Arial" w:hAnsi="Arial" w:cs="Arial"/>
          <w:color w:val="4D5156"/>
          <w:sz w:val="17"/>
          <w:szCs w:val="17"/>
          <w:shd w:val="clear" w:color="auto" w:fill="FFFFFF"/>
        </w:rPr>
        <w:t> </w:t>
      </w:r>
      <w:r w:rsidRPr="00BF4C4F">
        <w:rPr>
          <w:rStyle w:val="Zvraznenie"/>
          <w:bCs/>
          <w:i w:val="0"/>
          <w:iCs w:val="0"/>
          <w:color w:val="000000" w:themeColor="text1"/>
          <w:shd w:val="clear" w:color="auto" w:fill="FFFFFF"/>
        </w:rPr>
        <w:t>β-</w:t>
      </w:r>
      <w:r>
        <w:t>galaktozidáza, NAG – N-acetylgluk</w:t>
      </w:r>
      <w:r w:rsidR="00E168B1">
        <w:t>oz</w:t>
      </w:r>
      <w:r>
        <w:t xml:space="preserve">amín, PRO – Prolín, bGL – </w:t>
      </w:r>
      <w:r w:rsidRPr="00BF4C4F">
        <w:rPr>
          <w:rStyle w:val="Zvraznenie"/>
          <w:bCs/>
          <w:i w:val="0"/>
          <w:iCs w:val="0"/>
          <w:color w:val="000000" w:themeColor="text1"/>
          <w:shd w:val="clear" w:color="auto" w:fill="FFFFFF"/>
        </w:rPr>
        <w:t>β</w:t>
      </w:r>
      <w:r>
        <w:rPr>
          <w:rStyle w:val="Zvraznenie"/>
          <w:bCs/>
          <w:i w:val="0"/>
          <w:iCs w:val="0"/>
          <w:color w:val="000000" w:themeColor="text1"/>
          <w:shd w:val="clear" w:color="auto" w:fill="FFFFFF"/>
        </w:rPr>
        <w:t>-glukozidáza, PHE – Fenylalanín deamináza</w:t>
      </w:r>
    </w:p>
    <w:p w:rsidR="00650FB6" w:rsidRPr="00BF4C4F" w:rsidRDefault="00650FB6" w:rsidP="00A12430">
      <w:pPr>
        <w:ind w:firstLine="0"/>
      </w:pPr>
    </w:p>
    <w:p w:rsidR="008A541C" w:rsidRDefault="0004781C" w:rsidP="0004781C">
      <w:pPr>
        <w:tabs>
          <w:tab w:val="left" w:pos="851"/>
        </w:tabs>
        <w:ind w:firstLine="0"/>
        <w:rPr>
          <w:rStyle w:val="Siln"/>
        </w:rPr>
      </w:pPr>
      <w:r>
        <w:rPr>
          <w:rStyle w:val="Siln"/>
        </w:rPr>
        <w:t>3.6</w:t>
      </w:r>
      <w:r>
        <w:rPr>
          <w:rStyle w:val="Siln"/>
        </w:rPr>
        <w:tab/>
      </w:r>
      <w:r w:rsidR="008A541C">
        <w:rPr>
          <w:rStyle w:val="Siln"/>
        </w:rPr>
        <w:t>Kultivácia a uchovávanie kmeňov</w:t>
      </w:r>
    </w:p>
    <w:p w:rsidR="00DB6FCF" w:rsidRDefault="00694EC7" w:rsidP="006C55AB">
      <w:pPr>
        <w:ind w:firstLine="851"/>
        <w:rPr>
          <w:rStyle w:val="Siln"/>
          <w:b w:val="0"/>
          <w:color w:val="000000" w:themeColor="text1"/>
          <w:sz w:val="24"/>
        </w:rPr>
      </w:pPr>
      <w:r>
        <w:rPr>
          <w:rStyle w:val="Siln"/>
          <w:b w:val="0"/>
          <w:sz w:val="24"/>
        </w:rPr>
        <w:t>Izolované čisté kmene kvasiniek sme uchovávali v sterilných transportných médiách s aktívnym uhlím. Skladovali sme ich v chladničke pri teplote</w:t>
      </w:r>
      <w:r w:rsidRPr="00694EC7">
        <w:rPr>
          <w:rStyle w:val="Siln"/>
          <w:b w:val="0"/>
          <w:color w:val="FF0000"/>
          <w:sz w:val="24"/>
        </w:rPr>
        <w:t xml:space="preserve"> </w:t>
      </w:r>
      <w:r w:rsidR="00DA7094" w:rsidRPr="00DA7094">
        <w:rPr>
          <w:rStyle w:val="Siln"/>
          <w:b w:val="0"/>
          <w:sz w:val="24"/>
        </w:rPr>
        <w:t>4°C.</w:t>
      </w:r>
      <w:r w:rsidR="00DA7094">
        <w:rPr>
          <w:rStyle w:val="Siln"/>
          <w:b w:val="0"/>
          <w:color w:val="FF0000"/>
          <w:sz w:val="24"/>
        </w:rPr>
        <w:t xml:space="preserve"> </w:t>
      </w:r>
      <w:r w:rsidR="003010F7">
        <w:rPr>
          <w:rStyle w:val="Siln"/>
          <w:b w:val="0"/>
          <w:color w:val="000000" w:themeColor="text1"/>
          <w:sz w:val="24"/>
        </w:rPr>
        <w:t xml:space="preserve">Pred testovaním sme jednotlivé kmene vyočkovali na Agar podľa Sabourauda, na ktorom sme ich nechali kultivovať 48 hodín pri 37°C. pre ďalšie analýzy boli preočkované podľa potreby na CHROMagar. </w:t>
      </w:r>
    </w:p>
    <w:p w:rsidR="006831B7" w:rsidRPr="003010F7" w:rsidRDefault="006831B7" w:rsidP="00694EC7">
      <w:pPr>
        <w:rPr>
          <w:rStyle w:val="Siln"/>
          <w:b w:val="0"/>
          <w:color w:val="000000" w:themeColor="text1"/>
          <w:sz w:val="24"/>
        </w:rPr>
      </w:pPr>
    </w:p>
    <w:p w:rsidR="00DB6FCF" w:rsidRDefault="00D04CBB" w:rsidP="00D04CBB">
      <w:pPr>
        <w:ind w:left="851" w:hanging="851"/>
        <w:rPr>
          <w:rStyle w:val="Siln"/>
        </w:rPr>
      </w:pPr>
      <w:r>
        <w:rPr>
          <w:rStyle w:val="Siln"/>
        </w:rPr>
        <w:t>3</w:t>
      </w:r>
      <w:r w:rsidR="00DA7094">
        <w:rPr>
          <w:rStyle w:val="Siln"/>
        </w:rPr>
        <w:t>.6</w:t>
      </w:r>
      <w:r w:rsidR="003010F7">
        <w:rPr>
          <w:rStyle w:val="Siln"/>
        </w:rPr>
        <w:t>.1</w:t>
      </w:r>
      <w:r>
        <w:rPr>
          <w:rStyle w:val="Siln"/>
        </w:rPr>
        <w:tab/>
      </w:r>
      <w:r w:rsidR="003010F7">
        <w:rPr>
          <w:rStyle w:val="Siln"/>
        </w:rPr>
        <w:t>Amies transport medium</w:t>
      </w:r>
      <w:r w:rsidR="00DB6FCF" w:rsidRPr="003010F7">
        <w:rPr>
          <w:rStyle w:val="Siln"/>
        </w:rPr>
        <w:t xml:space="preserve"> </w:t>
      </w:r>
      <w:r w:rsidR="00E418C5">
        <w:rPr>
          <w:rStyle w:val="Siln"/>
        </w:rPr>
        <w:t>s aktívnym uhlím</w:t>
      </w:r>
    </w:p>
    <w:p w:rsidR="003010F7" w:rsidRDefault="00E418C5" w:rsidP="006C55AB">
      <w:pPr>
        <w:ind w:firstLine="851"/>
        <w:rPr>
          <w:rStyle w:val="Siln"/>
          <w:b w:val="0"/>
          <w:sz w:val="24"/>
        </w:rPr>
      </w:pPr>
      <w:r>
        <w:rPr>
          <w:rStyle w:val="Siln"/>
          <w:b w:val="0"/>
          <w:sz w:val="24"/>
        </w:rPr>
        <w:t>Amies transport medium sa používa na prepravu výterov, aby sa predĺžilo prežitie mikroorganizmov medzi odberom a očkovaním v laboratóriu. Existuje aj modifikácia bez aktívneho uhlia, to však vyžaduje detoxikované tampóny.</w:t>
      </w:r>
      <w:r w:rsidR="00D04CBB">
        <w:rPr>
          <w:rStyle w:val="Siln"/>
          <w:b w:val="0"/>
          <w:sz w:val="24"/>
        </w:rPr>
        <w:t xml:space="preserve"> Zloženie transportného média máme znázornené v tabuľke 9.</w:t>
      </w:r>
      <w:r>
        <w:rPr>
          <w:rStyle w:val="Siln"/>
          <w:b w:val="0"/>
          <w:sz w:val="24"/>
        </w:rPr>
        <w:t xml:space="preserve"> Pri izbovej teplote prežijú v Amiesovom médiu všetky mikroorganizmy 24 hodín, niektoré kmene aj 72 hodín. Kvasinky vydržia v transportnom médiu aj niekoľko mesiacov. Je najvhodnejším médiom určeným k transportu a uchovávaniu vzoriek pred mikrobiologickým vyšetrením. </w:t>
      </w:r>
    </w:p>
    <w:p w:rsidR="00E418C5" w:rsidRDefault="00E418C5" w:rsidP="003010F7">
      <w:pPr>
        <w:rPr>
          <w:rStyle w:val="Siln"/>
          <w:b w:val="0"/>
          <w:sz w:val="24"/>
        </w:rPr>
      </w:pPr>
    </w:p>
    <w:p w:rsidR="00BF7ED5" w:rsidRDefault="00DC58A1" w:rsidP="00BF7ED5">
      <w:pPr>
        <w:ind w:left="962"/>
        <w:rPr>
          <w:rStyle w:val="Siln"/>
          <w:b w:val="0"/>
          <w:sz w:val="24"/>
        </w:rPr>
      </w:pPr>
      <w:r>
        <w:rPr>
          <w:rStyle w:val="Siln"/>
          <w:sz w:val="24"/>
        </w:rPr>
        <w:t>Tabuľka</w:t>
      </w:r>
      <w:r w:rsidR="00BF7ED5">
        <w:rPr>
          <w:rStyle w:val="Siln"/>
          <w:sz w:val="24"/>
        </w:rPr>
        <w:t xml:space="preserve"> 9 </w:t>
      </w:r>
      <w:r w:rsidR="00BF7ED5">
        <w:rPr>
          <w:rStyle w:val="Siln"/>
          <w:b w:val="0"/>
          <w:sz w:val="24"/>
        </w:rPr>
        <w:t>Zloženie na jeden liter deionizovanej vody</w:t>
      </w:r>
    </w:p>
    <w:tbl>
      <w:tblPr>
        <w:tblStyle w:val="Mriekatabuky"/>
        <w:tblW w:w="0" w:type="auto"/>
        <w:tblInd w:w="1242" w:type="dxa"/>
        <w:tblLook w:val="04A0" w:firstRow="1" w:lastRow="0" w:firstColumn="1" w:lastColumn="0" w:noHBand="0" w:noVBand="1"/>
      </w:tblPr>
      <w:tblGrid>
        <w:gridCol w:w="3222"/>
        <w:gridCol w:w="3015"/>
      </w:tblGrid>
      <w:tr w:rsidR="00E418C5" w:rsidTr="00E418C5">
        <w:tc>
          <w:tcPr>
            <w:tcW w:w="3222" w:type="dxa"/>
          </w:tcPr>
          <w:p w:rsidR="00E418C5" w:rsidRDefault="00FC757E" w:rsidP="003010F7">
            <w:pPr>
              <w:ind w:firstLine="0"/>
              <w:rPr>
                <w:rStyle w:val="Siln"/>
                <w:b w:val="0"/>
                <w:sz w:val="24"/>
              </w:rPr>
            </w:pPr>
            <w:r>
              <w:rPr>
                <w:rStyle w:val="Siln"/>
                <w:b w:val="0"/>
                <w:sz w:val="24"/>
              </w:rPr>
              <w:t>NaCl</w:t>
            </w:r>
          </w:p>
        </w:tc>
        <w:tc>
          <w:tcPr>
            <w:tcW w:w="3015" w:type="dxa"/>
          </w:tcPr>
          <w:p w:rsidR="00E418C5" w:rsidRDefault="00C8730A" w:rsidP="003010F7">
            <w:pPr>
              <w:ind w:firstLine="0"/>
              <w:rPr>
                <w:rStyle w:val="Siln"/>
                <w:b w:val="0"/>
                <w:sz w:val="24"/>
              </w:rPr>
            </w:pPr>
            <w:r>
              <w:rPr>
                <w:rStyle w:val="Siln"/>
                <w:b w:val="0"/>
                <w:sz w:val="24"/>
              </w:rPr>
              <w:t>3,0g</w:t>
            </w:r>
          </w:p>
        </w:tc>
      </w:tr>
      <w:tr w:rsidR="00E418C5" w:rsidTr="00E418C5">
        <w:tc>
          <w:tcPr>
            <w:tcW w:w="3222" w:type="dxa"/>
          </w:tcPr>
          <w:p w:rsidR="00E418C5" w:rsidRDefault="00FC757E" w:rsidP="003010F7">
            <w:pPr>
              <w:ind w:firstLine="0"/>
              <w:rPr>
                <w:rStyle w:val="Siln"/>
                <w:b w:val="0"/>
                <w:sz w:val="24"/>
              </w:rPr>
            </w:pPr>
            <w:r>
              <w:rPr>
                <w:rStyle w:val="Siln"/>
                <w:b w:val="0"/>
                <w:sz w:val="24"/>
              </w:rPr>
              <w:t>KCl</w:t>
            </w:r>
          </w:p>
        </w:tc>
        <w:tc>
          <w:tcPr>
            <w:tcW w:w="3015" w:type="dxa"/>
          </w:tcPr>
          <w:p w:rsidR="00E418C5" w:rsidRDefault="00C8730A" w:rsidP="003010F7">
            <w:pPr>
              <w:ind w:firstLine="0"/>
              <w:rPr>
                <w:rStyle w:val="Siln"/>
                <w:b w:val="0"/>
                <w:sz w:val="24"/>
              </w:rPr>
            </w:pPr>
            <w:r>
              <w:rPr>
                <w:rStyle w:val="Siln"/>
                <w:b w:val="0"/>
                <w:sz w:val="24"/>
              </w:rPr>
              <w:t>0,2g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CaCl</w:t>
            </w:r>
            <w:r>
              <w:rPr>
                <w:rStyle w:val="Siln"/>
                <w:b w:val="0"/>
                <w:sz w:val="24"/>
                <w:vertAlign w:val="subscript"/>
              </w:rPr>
              <w:t>2</w:t>
            </w:r>
          </w:p>
        </w:tc>
        <w:tc>
          <w:tcPr>
            <w:tcW w:w="3015" w:type="dxa"/>
          </w:tcPr>
          <w:p w:rsidR="00E418C5" w:rsidRDefault="00C8730A" w:rsidP="003010F7">
            <w:pPr>
              <w:ind w:firstLine="0"/>
              <w:rPr>
                <w:rStyle w:val="Siln"/>
                <w:b w:val="0"/>
                <w:sz w:val="24"/>
              </w:rPr>
            </w:pPr>
            <w:r>
              <w:rPr>
                <w:rStyle w:val="Siln"/>
                <w:b w:val="0"/>
                <w:sz w:val="24"/>
              </w:rPr>
              <w:t>0,1g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MgCl</w:t>
            </w:r>
            <w:r>
              <w:rPr>
                <w:rStyle w:val="Siln"/>
                <w:b w:val="0"/>
                <w:sz w:val="24"/>
                <w:vertAlign w:val="subscript"/>
              </w:rPr>
              <w:t>2</w:t>
            </w:r>
          </w:p>
        </w:tc>
        <w:tc>
          <w:tcPr>
            <w:tcW w:w="3015" w:type="dxa"/>
          </w:tcPr>
          <w:p w:rsidR="00E418C5" w:rsidRDefault="00C8730A" w:rsidP="003010F7">
            <w:pPr>
              <w:ind w:firstLine="0"/>
              <w:rPr>
                <w:rStyle w:val="Siln"/>
                <w:b w:val="0"/>
                <w:sz w:val="24"/>
              </w:rPr>
            </w:pPr>
            <w:r>
              <w:rPr>
                <w:rStyle w:val="Siln"/>
                <w:b w:val="0"/>
                <w:sz w:val="24"/>
              </w:rPr>
              <w:t>0,1g</w:t>
            </w:r>
          </w:p>
        </w:tc>
      </w:tr>
      <w:tr w:rsidR="00E418C5" w:rsidTr="00E418C5">
        <w:tc>
          <w:tcPr>
            <w:tcW w:w="3222" w:type="dxa"/>
          </w:tcPr>
          <w:p w:rsidR="00E418C5" w:rsidRPr="00FC757E" w:rsidRDefault="00FC757E" w:rsidP="003010F7">
            <w:pPr>
              <w:ind w:firstLine="0"/>
              <w:rPr>
                <w:rStyle w:val="Siln"/>
                <w:b w:val="0"/>
                <w:sz w:val="24"/>
              </w:rPr>
            </w:pPr>
            <w:r>
              <w:rPr>
                <w:rStyle w:val="Siln"/>
                <w:b w:val="0"/>
                <w:sz w:val="24"/>
              </w:rPr>
              <w:t>KH</w:t>
            </w:r>
            <w:r>
              <w:rPr>
                <w:rStyle w:val="Siln"/>
                <w:b w:val="0"/>
                <w:sz w:val="24"/>
                <w:vertAlign w:val="subscript"/>
              </w:rPr>
              <w:t>2</w:t>
            </w:r>
            <w:r>
              <w:rPr>
                <w:rStyle w:val="Siln"/>
                <w:b w:val="0"/>
                <w:sz w:val="24"/>
              </w:rPr>
              <w:t>PO</w:t>
            </w:r>
          </w:p>
        </w:tc>
        <w:tc>
          <w:tcPr>
            <w:tcW w:w="3015" w:type="dxa"/>
          </w:tcPr>
          <w:p w:rsidR="00E418C5" w:rsidRDefault="00C8730A" w:rsidP="003010F7">
            <w:pPr>
              <w:ind w:firstLine="0"/>
              <w:rPr>
                <w:rStyle w:val="Siln"/>
                <w:b w:val="0"/>
                <w:sz w:val="24"/>
              </w:rPr>
            </w:pPr>
            <w:r>
              <w:rPr>
                <w:rStyle w:val="Siln"/>
                <w:b w:val="0"/>
                <w:sz w:val="24"/>
              </w:rPr>
              <w:t>0,2g</w:t>
            </w:r>
          </w:p>
        </w:tc>
      </w:tr>
      <w:tr w:rsidR="00E418C5" w:rsidTr="00E418C5">
        <w:tc>
          <w:tcPr>
            <w:tcW w:w="3222" w:type="dxa"/>
          </w:tcPr>
          <w:p w:rsidR="00E418C5" w:rsidRPr="00FC757E" w:rsidRDefault="00FC757E" w:rsidP="003010F7">
            <w:pPr>
              <w:ind w:firstLine="0"/>
              <w:rPr>
                <w:rStyle w:val="Siln"/>
                <w:b w:val="0"/>
                <w:sz w:val="24"/>
                <w:vertAlign w:val="subscript"/>
              </w:rPr>
            </w:pPr>
            <w:r>
              <w:rPr>
                <w:rStyle w:val="Siln"/>
                <w:b w:val="0"/>
                <w:sz w:val="24"/>
              </w:rPr>
              <w:t>Na</w:t>
            </w:r>
            <w:r>
              <w:rPr>
                <w:rStyle w:val="Siln"/>
                <w:b w:val="0"/>
                <w:sz w:val="24"/>
                <w:vertAlign w:val="subscript"/>
              </w:rPr>
              <w:t>2</w:t>
            </w:r>
            <w:r>
              <w:rPr>
                <w:rStyle w:val="Siln"/>
                <w:b w:val="0"/>
                <w:sz w:val="24"/>
              </w:rPr>
              <w:t>HPO</w:t>
            </w:r>
            <w:r>
              <w:rPr>
                <w:rStyle w:val="Siln"/>
                <w:b w:val="0"/>
                <w:sz w:val="24"/>
                <w:vertAlign w:val="subscript"/>
              </w:rPr>
              <w:t>4</w:t>
            </w:r>
          </w:p>
        </w:tc>
        <w:tc>
          <w:tcPr>
            <w:tcW w:w="3015" w:type="dxa"/>
          </w:tcPr>
          <w:p w:rsidR="00E418C5" w:rsidRDefault="00C8730A" w:rsidP="003010F7">
            <w:pPr>
              <w:ind w:firstLine="0"/>
              <w:rPr>
                <w:rStyle w:val="Siln"/>
                <w:b w:val="0"/>
                <w:sz w:val="24"/>
              </w:rPr>
            </w:pPr>
            <w:r>
              <w:rPr>
                <w:rStyle w:val="Siln"/>
                <w:b w:val="0"/>
                <w:sz w:val="24"/>
              </w:rPr>
              <w:t>1,15g</w:t>
            </w:r>
          </w:p>
        </w:tc>
      </w:tr>
      <w:tr w:rsidR="00E418C5" w:rsidTr="00E418C5">
        <w:tc>
          <w:tcPr>
            <w:tcW w:w="3222" w:type="dxa"/>
          </w:tcPr>
          <w:p w:rsidR="00E418C5" w:rsidRDefault="00FC757E" w:rsidP="003010F7">
            <w:pPr>
              <w:ind w:firstLine="0"/>
              <w:rPr>
                <w:rStyle w:val="Siln"/>
                <w:b w:val="0"/>
                <w:sz w:val="24"/>
              </w:rPr>
            </w:pPr>
            <w:r>
              <w:rPr>
                <w:rStyle w:val="Siln"/>
                <w:b w:val="0"/>
                <w:sz w:val="24"/>
              </w:rPr>
              <w:t>Thioglykolát sodný</w:t>
            </w:r>
          </w:p>
        </w:tc>
        <w:tc>
          <w:tcPr>
            <w:tcW w:w="3015" w:type="dxa"/>
          </w:tcPr>
          <w:p w:rsidR="00E418C5" w:rsidRDefault="00C8730A" w:rsidP="003010F7">
            <w:pPr>
              <w:ind w:firstLine="0"/>
              <w:rPr>
                <w:rStyle w:val="Siln"/>
                <w:b w:val="0"/>
                <w:sz w:val="24"/>
              </w:rPr>
            </w:pPr>
            <w:r>
              <w:rPr>
                <w:rStyle w:val="Siln"/>
                <w:b w:val="0"/>
                <w:sz w:val="24"/>
              </w:rPr>
              <w:t>1,0g</w:t>
            </w:r>
          </w:p>
        </w:tc>
      </w:tr>
      <w:tr w:rsidR="00E418C5" w:rsidTr="00E418C5">
        <w:tc>
          <w:tcPr>
            <w:tcW w:w="3222" w:type="dxa"/>
          </w:tcPr>
          <w:p w:rsidR="00E418C5" w:rsidRDefault="00FC757E" w:rsidP="003010F7">
            <w:pPr>
              <w:ind w:firstLine="0"/>
              <w:rPr>
                <w:rStyle w:val="Siln"/>
                <w:b w:val="0"/>
                <w:sz w:val="24"/>
              </w:rPr>
            </w:pPr>
            <w:r>
              <w:rPr>
                <w:rStyle w:val="Siln"/>
                <w:b w:val="0"/>
                <w:sz w:val="24"/>
              </w:rPr>
              <w:lastRenderedPageBreak/>
              <w:t>Aktívne uhlie</w:t>
            </w:r>
          </w:p>
        </w:tc>
        <w:tc>
          <w:tcPr>
            <w:tcW w:w="3015" w:type="dxa"/>
          </w:tcPr>
          <w:p w:rsidR="00E418C5" w:rsidRDefault="00C8730A" w:rsidP="003010F7">
            <w:pPr>
              <w:ind w:firstLine="0"/>
              <w:rPr>
                <w:rStyle w:val="Siln"/>
                <w:b w:val="0"/>
                <w:sz w:val="24"/>
              </w:rPr>
            </w:pPr>
            <w:r>
              <w:rPr>
                <w:rStyle w:val="Siln"/>
                <w:b w:val="0"/>
                <w:sz w:val="24"/>
              </w:rPr>
              <w:t>10,0g</w:t>
            </w:r>
          </w:p>
        </w:tc>
      </w:tr>
      <w:tr w:rsidR="00E418C5" w:rsidTr="00E418C5">
        <w:tc>
          <w:tcPr>
            <w:tcW w:w="3222" w:type="dxa"/>
          </w:tcPr>
          <w:p w:rsidR="00E418C5" w:rsidRDefault="00FC757E" w:rsidP="003010F7">
            <w:pPr>
              <w:ind w:firstLine="0"/>
              <w:rPr>
                <w:rStyle w:val="Siln"/>
                <w:b w:val="0"/>
                <w:sz w:val="24"/>
              </w:rPr>
            </w:pPr>
            <w:r>
              <w:rPr>
                <w:rStyle w:val="Siln"/>
                <w:b w:val="0"/>
                <w:sz w:val="24"/>
              </w:rPr>
              <w:t>Agar</w:t>
            </w:r>
          </w:p>
        </w:tc>
        <w:tc>
          <w:tcPr>
            <w:tcW w:w="3015" w:type="dxa"/>
          </w:tcPr>
          <w:p w:rsidR="00E418C5" w:rsidRDefault="00C8730A" w:rsidP="003010F7">
            <w:pPr>
              <w:ind w:firstLine="0"/>
              <w:rPr>
                <w:rStyle w:val="Siln"/>
                <w:b w:val="0"/>
                <w:sz w:val="24"/>
              </w:rPr>
            </w:pPr>
            <w:r>
              <w:rPr>
                <w:rStyle w:val="Siln"/>
                <w:b w:val="0"/>
                <w:sz w:val="24"/>
              </w:rPr>
              <w:t>4,0g</w:t>
            </w:r>
          </w:p>
        </w:tc>
      </w:tr>
      <w:tr w:rsidR="00E418C5" w:rsidTr="00E418C5">
        <w:tc>
          <w:tcPr>
            <w:tcW w:w="3222" w:type="dxa"/>
          </w:tcPr>
          <w:p w:rsidR="00E418C5" w:rsidRDefault="00FC757E" w:rsidP="003010F7">
            <w:pPr>
              <w:ind w:firstLine="0"/>
              <w:rPr>
                <w:rStyle w:val="Siln"/>
                <w:b w:val="0"/>
                <w:sz w:val="24"/>
              </w:rPr>
            </w:pPr>
            <w:r>
              <w:rPr>
                <w:rStyle w:val="Siln"/>
                <w:b w:val="0"/>
                <w:sz w:val="24"/>
              </w:rPr>
              <w:t>pH</w:t>
            </w:r>
          </w:p>
        </w:tc>
        <w:tc>
          <w:tcPr>
            <w:tcW w:w="3015" w:type="dxa"/>
          </w:tcPr>
          <w:p w:rsidR="00E418C5" w:rsidRDefault="00C8730A" w:rsidP="003010F7">
            <w:pPr>
              <w:ind w:firstLine="0"/>
              <w:rPr>
                <w:rStyle w:val="Siln"/>
                <w:b w:val="0"/>
                <w:sz w:val="24"/>
              </w:rPr>
            </w:pPr>
            <w:r>
              <w:rPr>
                <w:rStyle w:val="Siln"/>
                <w:b w:val="0"/>
                <w:sz w:val="24"/>
              </w:rPr>
              <w:t>7,3+/-0,2</w:t>
            </w:r>
          </w:p>
        </w:tc>
      </w:tr>
    </w:tbl>
    <w:p w:rsidR="00E418C5" w:rsidRPr="003010F7" w:rsidRDefault="00E418C5" w:rsidP="003010F7">
      <w:pPr>
        <w:rPr>
          <w:rStyle w:val="Siln"/>
          <w:b w:val="0"/>
          <w:sz w:val="24"/>
        </w:rPr>
      </w:pPr>
    </w:p>
    <w:p w:rsidR="00D04CBB" w:rsidRDefault="00084E67" w:rsidP="00084E67">
      <w:pPr>
        <w:tabs>
          <w:tab w:val="left" w:pos="851"/>
        </w:tabs>
        <w:ind w:firstLine="0"/>
        <w:rPr>
          <w:rStyle w:val="Siln"/>
        </w:rPr>
      </w:pPr>
      <w:r>
        <w:rPr>
          <w:rStyle w:val="Siln"/>
        </w:rPr>
        <w:t>3.7</w:t>
      </w:r>
      <w:r>
        <w:rPr>
          <w:rStyle w:val="Siln"/>
        </w:rPr>
        <w:tab/>
      </w:r>
      <w:r w:rsidR="008A541C">
        <w:rPr>
          <w:rStyle w:val="Siln"/>
        </w:rPr>
        <w:t>Metódy identifikácie NAC prostredníctvom MALDI-TOF MS</w:t>
      </w:r>
    </w:p>
    <w:p w:rsidR="00A53CD1" w:rsidRDefault="00D04CBB" w:rsidP="00D04CBB">
      <w:pPr>
        <w:ind w:left="851" w:hanging="851"/>
        <w:rPr>
          <w:rStyle w:val="Siln"/>
        </w:rPr>
      </w:pPr>
      <w:r>
        <w:rPr>
          <w:rStyle w:val="Siln"/>
        </w:rPr>
        <w:t>3.7.1</w:t>
      </w:r>
      <w:r>
        <w:rPr>
          <w:rStyle w:val="Siln"/>
        </w:rPr>
        <w:tab/>
      </w:r>
      <w:r w:rsidR="00A53CD1">
        <w:rPr>
          <w:rStyle w:val="Siln"/>
        </w:rPr>
        <w:t>Príprava roztokov</w:t>
      </w:r>
    </w:p>
    <w:p w:rsidR="00A53CD1" w:rsidRDefault="00A53CD1" w:rsidP="00FA0342">
      <w:pPr>
        <w:pStyle w:val="Odsekzoznamu"/>
        <w:numPr>
          <w:ilvl w:val="0"/>
          <w:numId w:val="17"/>
        </w:numPr>
        <w:rPr>
          <w:rStyle w:val="Siln"/>
          <w:b w:val="0"/>
          <w:sz w:val="24"/>
        </w:rPr>
      </w:pPr>
      <w:r>
        <w:rPr>
          <w:rStyle w:val="Siln"/>
          <w:b w:val="0"/>
          <w:sz w:val="24"/>
        </w:rPr>
        <w:t>Organické rozpúšťadlo</w:t>
      </w:r>
      <w:r w:rsidR="004A7A83">
        <w:rPr>
          <w:rStyle w:val="Siln"/>
          <w:b w:val="0"/>
          <w:sz w:val="24"/>
        </w:rPr>
        <w:t xml:space="preserve"> (OR)</w:t>
      </w:r>
    </w:p>
    <w:p w:rsidR="00A53CD1" w:rsidRPr="004A7A83" w:rsidRDefault="00A53CD1" w:rsidP="00FA0342">
      <w:pPr>
        <w:pStyle w:val="Odsekzoznamu"/>
        <w:numPr>
          <w:ilvl w:val="0"/>
          <w:numId w:val="18"/>
        </w:numPr>
        <w:rPr>
          <w:bCs/>
        </w:rPr>
      </w:pPr>
      <w:r>
        <w:rPr>
          <w:rStyle w:val="Siln"/>
          <w:b w:val="0"/>
          <w:sz w:val="24"/>
        </w:rPr>
        <w:t xml:space="preserve">Do </w:t>
      </w:r>
      <w:r w:rsidR="004A7A83">
        <w:rPr>
          <w:rStyle w:val="Siln"/>
          <w:b w:val="0"/>
          <w:sz w:val="24"/>
        </w:rPr>
        <w:t>sterilnej E</w:t>
      </w:r>
      <w:r>
        <w:rPr>
          <w:rStyle w:val="Siln"/>
          <w:b w:val="0"/>
          <w:sz w:val="24"/>
        </w:rPr>
        <w:t xml:space="preserve">ppendorfky sme napipetovali 500 </w:t>
      </w:r>
      <w:r w:rsidRPr="00A53CD1">
        <w:rPr>
          <w:color w:val="000000" w:themeColor="text1"/>
          <w:shd w:val="clear" w:color="auto" w:fill="FFFFFF"/>
        </w:rPr>
        <w:t>μl</w:t>
      </w:r>
      <w:r>
        <w:rPr>
          <w:color w:val="000000" w:themeColor="text1"/>
          <w:shd w:val="clear" w:color="auto" w:fill="FFFFFF"/>
        </w:rPr>
        <w:t xml:space="preserve"> 100% acetonitrilu</w:t>
      </w:r>
      <w:r w:rsidR="004A7A83">
        <w:rPr>
          <w:color w:val="000000" w:themeColor="text1"/>
          <w:shd w:val="clear" w:color="auto" w:fill="FFFFFF"/>
        </w:rPr>
        <w:t xml:space="preserve"> (AN), 475 </w:t>
      </w:r>
      <w:r w:rsidR="004A7A83" w:rsidRPr="00A53CD1">
        <w:rPr>
          <w:color w:val="000000" w:themeColor="text1"/>
          <w:shd w:val="clear" w:color="auto" w:fill="FFFFFF"/>
        </w:rPr>
        <w:t>μl</w:t>
      </w:r>
      <w:r w:rsidR="004A7A83">
        <w:rPr>
          <w:color w:val="000000" w:themeColor="text1"/>
          <w:shd w:val="clear" w:color="auto" w:fill="FFFFFF"/>
        </w:rPr>
        <w:t xml:space="preserve"> destilovanej vody a 25 </w:t>
      </w:r>
      <w:r w:rsidR="004A7A83" w:rsidRPr="00A53CD1">
        <w:rPr>
          <w:color w:val="000000" w:themeColor="text1"/>
          <w:shd w:val="clear" w:color="auto" w:fill="FFFFFF"/>
        </w:rPr>
        <w:t>μl</w:t>
      </w:r>
      <w:r w:rsidR="004A7A83">
        <w:rPr>
          <w:color w:val="000000" w:themeColor="text1"/>
          <w:shd w:val="clear" w:color="auto" w:fill="FFFFFF"/>
        </w:rPr>
        <w:t xml:space="preserve"> 100% kyseliny trifluóroctovej (TFA). </w:t>
      </w:r>
    </w:p>
    <w:p w:rsidR="004A7A83" w:rsidRPr="004A7A83" w:rsidRDefault="004A7A83" w:rsidP="00FA0342">
      <w:pPr>
        <w:pStyle w:val="Odsekzoznamu"/>
        <w:numPr>
          <w:ilvl w:val="0"/>
          <w:numId w:val="18"/>
        </w:numPr>
        <w:rPr>
          <w:bCs/>
        </w:rPr>
      </w:pPr>
      <w:r>
        <w:rPr>
          <w:color w:val="000000" w:themeColor="text1"/>
          <w:shd w:val="clear" w:color="auto" w:fill="FFFFFF"/>
        </w:rPr>
        <w:t>Dôkladne sme roztok premiešali.</w:t>
      </w:r>
    </w:p>
    <w:p w:rsidR="004A7A83" w:rsidRPr="004A7A83" w:rsidRDefault="004A7A83" w:rsidP="004A7A83">
      <w:pPr>
        <w:pStyle w:val="Odsekzoznamu"/>
        <w:ind w:left="1894" w:firstLine="0"/>
        <w:rPr>
          <w:bCs/>
        </w:rPr>
      </w:pPr>
    </w:p>
    <w:p w:rsidR="00A53CD1" w:rsidRDefault="00A53CD1" w:rsidP="00FA0342">
      <w:pPr>
        <w:pStyle w:val="Odsekzoznamu"/>
        <w:numPr>
          <w:ilvl w:val="0"/>
          <w:numId w:val="17"/>
        </w:numPr>
        <w:rPr>
          <w:rStyle w:val="Siln"/>
          <w:b w:val="0"/>
          <w:sz w:val="24"/>
        </w:rPr>
      </w:pPr>
      <w:r>
        <w:rPr>
          <w:rStyle w:val="Siln"/>
          <w:b w:val="0"/>
          <w:sz w:val="24"/>
        </w:rPr>
        <w:t>Roztok MALDI Matrice HCCA</w:t>
      </w:r>
    </w:p>
    <w:p w:rsidR="004A7A83" w:rsidRPr="004A7A83" w:rsidRDefault="004A7A83" w:rsidP="00FA0342">
      <w:pPr>
        <w:pStyle w:val="Odsekzoznamu"/>
        <w:numPr>
          <w:ilvl w:val="0"/>
          <w:numId w:val="19"/>
        </w:numPr>
        <w:rPr>
          <w:bCs/>
        </w:rPr>
      </w:pPr>
      <w:r>
        <w:rPr>
          <w:rStyle w:val="Siln"/>
          <w:b w:val="0"/>
          <w:sz w:val="24"/>
        </w:rPr>
        <w:t xml:space="preserve">Do jednej </w:t>
      </w:r>
      <w:r w:rsidR="00016320">
        <w:rPr>
          <w:rStyle w:val="Siln"/>
          <w:b w:val="0"/>
          <w:sz w:val="24"/>
        </w:rPr>
        <w:t>skúmavky</w:t>
      </w:r>
      <w:r>
        <w:rPr>
          <w:rStyle w:val="Siln"/>
          <w:b w:val="0"/>
          <w:sz w:val="24"/>
        </w:rPr>
        <w:t xml:space="preserve"> s</w:t>
      </w:r>
      <w:r w:rsidR="00016320">
        <w:rPr>
          <w:rStyle w:val="Siln"/>
          <w:b w:val="0"/>
          <w:sz w:val="24"/>
        </w:rPr>
        <w:t> kryštalickou kyselinou škoricovou (</w:t>
      </w:r>
      <w:r>
        <w:rPr>
          <w:rStyle w:val="Siln"/>
          <w:b w:val="0"/>
          <w:sz w:val="24"/>
        </w:rPr>
        <w:t xml:space="preserve">HCCA </w:t>
      </w:r>
      <w:r w:rsidR="00016320">
        <w:rPr>
          <w:rStyle w:val="Siln"/>
          <w:b w:val="0"/>
          <w:sz w:val="24"/>
        </w:rPr>
        <w:t xml:space="preserve">matrix portioned ) </w:t>
      </w:r>
      <w:r>
        <w:rPr>
          <w:rStyle w:val="Siln"/>
          <w:b w:val="0"/>
          <w:sz w:val="24"/>
        </w:rPr>
        <w:t xml:space="preserve">sme pridali 250 </w:t>
      </w:r>
      <w:r w:rsidRPr="00A53CD1">
        <w:rPr>
          <w:color w:val="000000" w:themeColor="text1"/>
          <w:shd w:val="clear" w:color="auto" w:fill="FFFFFF"/>
        </w:rPr>
        <w:t>μl</w:t>
      </w:r>
      <w:r>
        <w:rPr>
          <w:color w:val="000000" w:themeColor="text1"/>
          <w:shd w:val="clear" w:color="auto" w:fill="FFFFFF"/>
        </w:rPr>
        <w:t xml:space="preserve"> OR a vortexovali sme pokiaľ sa všetky kryštály matrice úplne rozpustili. </w:t>
      </w:r>
    </w:p>
    <w:p w:rsidR="004A7A83" w:rsidRPr="004A7A83" w:rsidRDefault="004A7A83" w:rsidP="00FA0342">
      <w:pPr>
        <w:pStyle w:val="Odsekzoznamu"/>
        <w:numPr>
          <w:ilvl w:val="0"/>
          <w:numId w:val="19"/>
        </w:numPr>
        <w:rPr>
          <w:bCs/>
        </w:rPr>
      </w:pPr>
      <w:r>
        <w:rPr>
          <w:color w:val="000000" w:themeColor="text1"/>
          <w:shd w:val="clear" w:color="auto" w:fill="FFFFFF"/>
        </w:rPr>
        <w:t>Skontrolovali sme pohľadom proti svetlu.</w:t>
      </w:r>
    </w:p>
    <w:p w:rsidR="004A7A83" w:rsidRPr="00DD41D8" w:rsidRDefault="004A7A83" w:rsidP="00FA0342">
      <w:pPr>
        <w:pStyle w:val="Odsekzoznamu"/>
        <w:numPr>
          <w:ilvl w:val="0"/>
          <w:numId w:val="19"/>
        </w:numPr>
        <w:rPr>
          <w:bCs/>
        </w:rPr>
      </w:pPr>
      <w:r>
        <w:rPr>
          <w:color w:val="000000" w:themeColor="text1"/>
          <w:shd w:val="clear" w:color="auto" w:fill="FFFFFF"/>
        </w:rPr>
        <w:t>Pripravený roztok môže byť uchovaný pri laboratórnej teplote v tme až dva týždne.</w:t>
      </w:r>
    </w:p>
    <w:p w:rsidR="00DD41D8" w:rsidRPr="00DD41D8" w:rsidRDefault="00DD41D8" w:rsidP="00FA0342">
      <w:pPr>
        <w:pStyle w:val="Odsekzoznamu"/>
        <w:numPr>
          <w:ilvl w:val="0"/>
          <w:numId w:val="17"/>
        </w:numPr>
        <w:rPr>
          <w:rStyle w:val="Siln"/>
          <w:b w:val="0"/>
          <w:sz w:val="24"/>
        </w:rPr>
      </w:pPr>
      <w:r>
        <w:rPr>
          <w:rStyle w:val="Siln"/>
          <w:b w:val="0"/>
          <w:sz w:val="24"/>
        </w:rPr>
        <w:t>70% r</w:t>
      </w:r>
      <w:r w:rsidRPr="00DD41D8">
        <w:rPr>
          <w:rStyle w:val="Siln"/>
          <w:b w:val="0"/>
          <w:sz w:val="24"/>
        </w:rPr>
        <w:t>oztok kyseliny mravčej</w:t>
      </w:r>
      <w:r>
        <w:rPr>
          <w:rStyle w:val="Siln"/>
          <w:b w:val="0"/>
          <w:sz w:val="24"/>
        </w:rPr>
        <w:t xml:space="preserve"> (FA)</w:t>
      </w:r>
    </w:p>
    <w:p w:rsidR="00DD41D8" w:rsidRPr="00DD41D8" w:rsidRDefault="00DD41D8" w:rsidP="00FA0342">
      <w:pPr>
        <w:pStyle w:val="Odsekzoznamu"/>
        <w:numPr>
          <w:ilvl w:val="0"/>
          <w:numId w:val="21"/>
        </w:numPr>
        <w:rPr>
          <w:bCs/>
        </w:rPr>
      </w:pPr>
      <w:r>
        <w:rPr>
          <w:rStyle w:val="Siln"/>
          <w:b w:val="0"/>
          <w:sz w:val="24"/>
        </w:rP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a 700 </w:t>
      </w:r>
      <w:r w:rsidRPr="00A53CD1">
        <w:rPr>
          <w:color w:val="000000" w:themeColor="text1"/>
          <w:shd w:val="clear" w:color="auto" w:fill="FFFFFF"/>
        </w:rPr>
        <w:t>μl</w:t>
      </w:r>
      <w:r>
        <w:rPr>
          <w:color w:val="000000" w:themeColor="text1"/>
          <w:shd w:val="clear" w:color="auto" w:fill="FFFFFF"/>
        </w:rPr>
        <w:t xml:space="preserve"> kyseliny mravčej a dôkladne sme premiešali.</w:t>
      </w:r>
    </w:p>
    <w:p w:rsidR="00DD41D8" w:rsidRPr="00DD41D8" w:rsidRDefault="00DD41D8" w:rsidP="00DD41D8">
      <w:pPr>
        <w:rPr>
          <w:rStyle w:val="Siln"/>
          <w:b w:val="0"/>
          <w:sz w:val="24"/>
        </w:rPr>
      </w:pPr>
    </w:p>
    <w:p w:rsidR="006C3396" w:rsidRDefault="00D04CBB" w:rsidP="00D04CBB">
      <w:pPr>
        <w:ind w:left="851" w:hanging="851"/>
        <w:rPr>
          <w:rStyle w:val="Siln"/>
        </w:rPr>
      </w:pPr>
      <w:r>
        <w:rPr>
          <w:rStyle w:val="Siln"/>
        </w:rPr>
        <w:t>3</w:t>
      </w:r>
      <w:r w:rsidR="00DA7094">
        <w:rPr>
          <w:rStyle w:val="Siln"/>
        </w:rPr>
        <w:t>.7</w:t>
      </w:r>
      <w:r w:rsidR="00D52A10">
        <w:rPr>
          <w:rStyle w:val="Siln"/>
        </w:rPr>
        <w:t>.2</w:t>
      </w:r>
      <w:r>
        <w:rPr>
          <w:rStyle w:val="Siln"/>
        </w:rPr>
        <w:tab/>
      </w:r>
      <w:r w:rsidR="00D31772" w:rsidRPr="00F87600">
        <w:rPr>
          <w:rStyle w:val="Siln"/>
        </w:rPr>
        <w:t xml:space="preserve">Príprava vzoriek na analýzu pomocou </w:t>
      </w:r>
      <w:r w:rsidR="006C3396" w:rsidRPr="00F87600">
        <w:rPr>
          <w:rStyle w:val="Siln"/>
        </w:rPr>
        <w:t>MALDI</w:t>
      </w:r>
      <w:r w:rsidR="0000620F" w:rsidRPr="00F87600">
        <w:rPr>
          <w:rStyle w:val="Siln"/>
        </w:rPr>
        <w:t xml:space="preserve"> </w:t>
      </w:r>
    </w:p>
    <w:p w:rsidR="00241A1B" w:rsidRPr="00241A1B" w:rsidRDefault="008A541C" w:rsidP="00FA0342">
      <w:pPr>
        <w:pStyle w:val="Odsekzoznamu"/>
        <w:numPr>
          <w:ilvl w:val="0"/>
          <w:numId w:val="15"/>
        </w:numPr>
        <w:ind w:left="851" w:hanging="491"/>
        <w:rPr>
          <w:b/>
        </w:rPr>
      </w:pPr>
      <w:r w:rsidRPr="006C3396">
        <w:rPr>
          <w:b/>
        </w:rPr>
        <w:t>Priama metóda</w:t>
      </w:r>
    </w:p>
    <w:p w:rsidR="006C3396" w:rsidRPr="00241A1B" w:rsidRDefault="00241A1B" w:rsidP="00FA0342">
      <w:pPr>
        <w:pStyle w:val="Odsekzoznamu"/>
        <w:numPr>
          <w:ilvl w:val="0"/>
          <w:numId w:val="16"/>
        </w:numPr>
        <w:rPr>
          <w:b/>
        </w:rPr>
      </w:pPr>
      <w:r>
        <w:t>Vzorku mikroorganizmov sme rozotreli ako tenký film priamo na oceľovú MALDI platničku dreveným špáradlom</w:t>
      </w:r>
      <w:r w:rsidR="00DC58A1">
        <w:t xml:space="preserve"> (obrázok </w:t>
      </w:r>
      <w:r w:rsidR="00A63237">
        <w:t>17</w:t>
      </w:r>
      <w:r w:rsidR="0095220F">
        <w:t>)</w:t>
      </w:r>
      <w:r>
        <w:t>.</w:t>
      </w:r>
    </w:p>
    <w:p w:rsidR="00241A1B" w:rsidRPr="00241A1B" w:rsidRDefault="00241A1B" w:rsidP="00FA0342">
      <w:pPr>
        <w:pStyle w:val="Odsekzoznamu"/>
        <w:numPr>
          <w:ilvl w:val="0"/>
          <w:numId w:val="16"/>
        </w:numPr>
        <w:rPr>
          <w:b/>
        </w:rPr>
      </w:pPr>
      <w:r>
        <w:t>Stačí jemný náter z jednej kolónie vyšetrovaného mikroorganizmu.</w:t>
      </w:r>
    </w:p>
    <w:p w:rsidR="00241A1B" w:rsidRPr="003B4506" w:rsidRDefault="00241A1B" w:rsidP="00FA0342">
      <w:pPr>
        <w:pStyle w:val="Odsekzoznamu"/>
        <w:numPr>
          <w:ilvl w:val="0"/>
          <w:numId w:val="16"/>
        </w:numPr>
        <w:rPr>
          <w:b/>
        </w:rPr>
      </w:pPr>
      <w:r w:rsidRPr="00241A1B">
        <w:t>Ihneď po zaschnutí sme prekryli 1</w:t>
      </w:r>
      <w:r>
        <w:rPr>
          <w:b/>
        </w:rPr>
        <w:t xml:space="preserve"> </w:t>
      </w:r>
      <w:r w:rsidRPr="00A53CD1">
        <w:rPr>
          <w:color w:val="000000" w:themeColor="text1"/>
          <w:shd w:val="clear" w:color="auto" w:fill="FFFFFF"/>
        </w:rPr>
        <w:t>μl</w:t>
      </w:r>
      <w:r>
        <w:rPr>
          <w:color w:val="000000" w:themeColor="text1"/>
          <w:shd w:val="clear" w:color="auto" w:fill="FFFFFF"/>
        </w:rPr>
        <w:t xml:space="preserve"> roztoku matrice HCCA a nechali sme zaschnúť. </w:t>
      </w:r>
    </w:p>
    <w:p w:rsidR="003B4506" w:rsidRDefault="003B4506" w:rsidP="003B4506">
      <w:pPr>
        <w:rPr>
          <w:b/>
        </w:rPr>
      </w:pPr>
    </w:p>
    <w:p w:rsidR="00A12430" w:rsidRPr="003B4506" w:rsidRDefault="00A12430" w:rsidP="003B4506">
      <w:pPr>
        <w:rPr>
          <w:b/>
        </w:rPr>
      </w:pPr>
    </w:p>
    <w:p w:rsidR="008A541C" w:rsidRDefault="008A541C" w:rsidP="00FA0342">
      <w:pPr>
        <w:pStyle w:val="Odsekzoznamu"/>
        <w:numPr>
          <w:ilvl w:val="0"/>
          <w:numId w:val="15"/>
        </w:numPr>
        <w:rPr>
          <w:b/>
        </w:rPr>
      </w:pPr>
      <w:r w:rsidRPr="007E3F49">
        <w:rPr>
          <w:b/>
        </w:rPr>
        <w:lastRenderedPageBreak/>
        <w:t>Extrakcia pomocou etanolu a kyseliny mravčej</w:t>
      </w:r>
    </w:p>
    <w:p w:rsidR="007E3F49" w:rsidRDefault="007E3F49" w:rsidP="007E3F49">
      <w:pPr>
        <w:pStyle w:val="Odsekzoznamu"/>
        <w:ind w:firstLine="0"/>
      </w:pPr>
      <w:r>
        <w:t xml:space="preserve">Metóda je vhodná pre všetky nesporulujúce mikroorganizmy, u ktorých zlyhala priama metóda identifikácie. Metóda je </w:t>
      </w:r>
      <w:r w:rsidR="00A95552">
        <w:t xml:space="preserve">doporučená pre MiO s veľmi pevnými bunkovými stenami, akými sú aj </w:t>
      </w:r>
      <w:r>
        <w:t xml:space="preserve">kvasinky rodu </w:t>
      </w:r>
      <w:r>
        <w:rPr>
          <w:i/>
        </w:rPr>
        <w:t>Candida.</w:t>
      </w:r>
      <w:r>
        <w:t xml:space="preserve"> </w:t>
      </w:r>
    </w:p>
    <w:p w:rsidR="001F6CE2" w:rsidRPr="007E3F49" w:rsidRDefault="001F6CE2" w:rsidP="007E3F49">
      <w:pPr>
        <w:pStyle w:val="Odsekzoznamu"/>
        <w:ind w:firstLine="0"/>
      </w:pPr>
    </w:p>
    <w:p w:rsidR="007E3F49" w:rsidRPr="00A95552" w:rsidRDefault="00A95552" w:rsidP="00FA0342">
      <w:pPr>
        <w:pStyle w:val="Odsekzoznamu"/>
        <w:numPr>
          <w:ilvl w:val="0"/>
          <w:numId w:val="20"/>
        </w:numPr>
        <w:rPr>
          <w:b/>
        </w:rPr>
      </w:pPr>
      <w:r>
        <w:t xml:space="preserve">Do sterilnej Eppendorfky sme napipetovali 300 </w:t>
      </w:r>
      <w:r w:rsidRPr="00A53CD1">
        <w:rPr>
          <w:color w:val="000000" w:themeColor="text1"/>
          <w:shd w:val="clear" w:color="auto" w:fill="FFFFFF"/>
        </w:rPr>
        <w:t>μl</w:t>
      </w:r>
      <w:r>
        <w:rPr>
          <w:color w:val="000000" w:themeColor="text1"/>
          <w:shd w:val="clear" w:color="auto" w:fill="FFFFFF"/>
        </w:rPr>
        <w:t xml:space="preserve"> deionizovanej vody. </w:t>
      </w:r>
    </w:p>
    <w:p w:rsidR="00A95552" w:rsidRPr="00A95552" w:rsidRDefault="00A95552" w:rsidP="00FA0342">
      <w:pPr>
        <w:pStyle w:val="Odsekzoznamu"/>
        <w:numPr>
          <w:ilvl w:val="0"/>
          <w:numId w:val="20"/>
        </w:numPr>
        <w:rPr>
          <w:b/>
        </w:rPr>
      </w:pPr>
      <w:r>
        <w:rPr>
          <w:color w:val="000000" w:themeColor="text1"/>
          <w:shd w:val="clear" w:color="auto" w:fill="FFFFFF"/>
        </w:rPr>
        <w:t>Z kultivačnej pôdy sme odobrali biologický materiál a preniesli sme do Eppendorfky s vodou.</w:t>
      </w:r>
    </w:p>
    <w:p w:rsidR="00A95552" w:rsidRPr="00A95552" w:rsidRDefault="00A95552" w:rsidP="00FA0342">
      <w:pPr>
        <w:pStyle w:val="Odsekzoznamu"/>
        <w:numPr>
          <w:ilvl w:val="0"/>
          <w:numId w:val="20"/>
        </w:numPr>
        <w:rPr>
          <w:b/>
        </w:rPr>
      </w:pPr>
      <w:r>
        <w:rPr>
          <w:color w:val="000000" w:themeColor="text1"/>
          <w:shd w:val="clear" w:color="auto" w:fill="FFFFFF"/>
        </w:rPr>
        <w:t>Dôkladne sme premiešali pipetovaním a vortexovaním.</w:t>
      </w:r>
    </w:p>
    <w:p w:rsidR="00A95552" w:rsidRPr="00A95552" w:rsidRDefault="00A95552" w:rsidP="00FA0342">
      <w:pPr>
        <w:pStyle w:val="Odsekzoznamu"/>
        <w:numPr>
          <w:ilvl w:val="0"/>
          <w:numId w:val="20"/>
        </w:numPr>
        <w:rPr>
          <w:b/>
        </w:rPr>
      </w:pPr>
      <w:r>
        <w:rPr>
          <w:color w:val="000000" w:themeColor="text1"/>
          <w:shd w:val="clear" w:color="auto" w:fill="FFFFFF"/>
        </w:rPr>
        <w:t xml:space="preserve">Pridali sme 900 </w:t>
      </w:r>
      <w:r w:rsidRPr="00A53CD1">
        <w:rPr>
          <w:color w:val="000000" w:themeColor="text1"/>
          <w:shd w:val="clear" w:color="auto" w:fill="FFFFFF"/>
        </w:rPr>
        <w:t>μl</w:t>
      </w:r>
      <w:r>
        <w:rPr>
          <w:color w:val="000000" w:themeColor="text1"/>
          <w:shd w:val="clear" w:color="auto" w:fill="FFFFFF"/>
        </w:rPr>
        <w:t xml:space="preserve"> etanolu a dôkladne sme premiešali.</w:t>
      </w:r>
    </w:p>
    <w:p w:rsidR="00A95552" w:rsidRDefault="00A95552" w:rsidP="00FA0342">
      <w:pPr>
        <w:pStyle w:val="Odsekzoznamu"/>
        <w:numPr>
          <w:ilvl w:val="0"/>
          <w:numId w:val="20"/>
        </w:numPr>
      </w:pPr>
      <w:r w:rsidRPr="00A95552">
        <w:t xml:space="preserve">Centrifugovali sme pri maximálnych otáčkach (12 000 rpm) po dobu dvoch minút. </w:t>
      </w:r>
    </w:p>
    <w:p w:rsidR="00A95552" w:rsidRDefault="00A95552" w:rsidP="00FA0342">
      <w:pPr>
        <w:pStyle w:val="Odsekzoznamu"/>
        <w:numPr>
          <w:ilvl w:val="0"/>
          <w:numId w:val="20"/>
        </w:numPr>
      </w:pPr>
      <w:r>
        <w:t>Zliali sme supernatant a centrifugovali sme znovu pri maximálnych otáčkach dve minúty.</w:t>
      </w:r>
    </w:p>
    <w:p w:rsidR="00A95552" w:rsidRDefault="00A95552" w:rsidP="00FA0342">
      <w:pPr>
        <w:pStyle w:val="Odsekzoznamu"/>
        <w:numPr>
          <w:ilvl w:val="0"/>
          <w:numId w:val="20"/>
        </w:numPr>
      </w:pPr>
      <w:r>
        <w:t>Odstránili sme zvyšný etanol pipetou a vzorku sme nechali niekoľko minút schnúť pri laboratórnej teplote.</w:t>
      </w:r>
    </w:p>
    <w:p w:rsidR="00A95552" w:rsidRPr="001F6CE2" w:rsidRDefault="00DD41D8" w:rsidP="00FA0342">
      <w:pPr>
        <w:pStyle w:val="Odsekzoznamu"/>
        <w:numPr>
          <w:ilvl w:val="0"/>
          <w:numId w:val="20"/>
        </w:numPr>
      </w:pPr>
      <w:r>
        <w:t xml:space="preserve">K vysušenému peletu sme pridali 50 </w:t>
      </w:r>
      <w:r w:rsidRPr="00A53CD1">
        <w:rPr>
          <w:color w:val="000000" w:themeColor="text1"/>
          <w:shd w:val="clear" w:color="auto" w:fill="FFFFFF"/>
        </w:rPr>
        <w:t>μl</w:t>
      </w:r>
      <w:r>
        <w:rPr>
          <w:color w:val="000000" w:themeColor="text1"/>
          <w:shd w:val="clear" w:color="auto" w:fill="FFFFFF"/>
        </w:rPr>
        <w:t xml:space="preserve"> FA</w:t>
      </w:r>
      <w:r w:rsidR="001F6CE2">
        <w:rPr>
          <w:color w:val="000000" w:themeColor="text1"/>
          <w:shd w:val="clear" w:color="auto" w:fill="FFFFFF"/>
        </w:rPr>
        <w:t xml:space="preserve"> a dôkladne sme premiešali pipetovaním a vortexovaním.</w:t>
      </w:r>
    </w:p>
    <w:p w:rsidR="001F6CE2" w:rsidRPr="001B4C3D" w:rsidRDefault="001F6CE2" w:rsidP="00FA0342">
      <w:pPr>
        <w:pStyle w:val="Odsekzoznamu"/>
        <w:numPr>
          <w:ilvl w:val="0"/>
          <w:numId w:val="20"/>
        </w:numPr>
      </w:pPr>
      <w:r>
        <w:t xml:space="preserve">Pridali sme 40 </w:t>
      </w:r>
      <w:r w:rsidRPr="00A53CD1">
        <w:rPr>
          <w:color w:val="000000" w:themeColor="text1"/>
          <w:shd w:val="clear" w:color="auto" w:fill="FFFFFF"/>
        </w:rPr>
        <w:t>μl</w:t>
      </w:r>
      <w:r>
        <w:rPr>
          <w:color w:val="000000" w:themeColor="text1"/>
          <w:shd w:val="clear" w:color="auto" w:fill="FFFFFF"/>
        </w:rPr>
        <w:t xml:space="preserve"> AN a opäť sme dôkladne premiešali. </w:t>
      </w:r>
    </w:p>
    <w:p w:rsidR="001B4C3D" w:rsidRPr="001B4C3D" w:rsidRDefault="001B4C3D" w:rsidP="00FA0342">
      <w:pPr>
        <w:pStyle w:val="Odsekzoznamu"/>
        <w:numPr>
          <w:ilvl w:val="0"/>
          <w:numId w:val="20"/>
        </w:numPr>
      </w:pPr>
      <w:r>
        <w:rPr>
          <w:color w:val="000000" w:themeColor="text1"/>
          <w:shd w:val="clear" w:color="auto" w:fill="FFFFFF"/>
        </w:rPr>
        <w:t>Centrifugovali sme pri maximálnych otáčkach dve minúty.</w:t>
      </w:r>
    </w:p>
    <w:p w:rsidR="001B4C3D" w:rsidRPr="001B4C3D" w:rsidRDefault="001B4C3D" w:rsidP="00FA0342">
      <w:pPr>
        <w:pStyle w:val="Odsekzoznamu"/>
        <w:numPr>
          <w:ilvl w:val="0"/>
          <w:numId w:val="20"/>
        </w:numPr>
      </w:pPr>
      <w:r>
        <w:rPr>
          <w:color w:val="000000" w:themeColor="text1"/>
          <w:shd w:val="clear" w:color="auto" w:fill="FFFFFF"/>
        </w:rPr>
        <w:t xml:space="preserve">1 </w:t>
      </w:r>
      <w:r w:rsidRPr="00A53CD1">
        <w:rPr>
          <w:color w:val="000000" w:themeColor="text1"/>
          <w:shd w:val="clear" w:color="auto" w:fill="FFFFFF"/>
        </w:rPr>
        <w:t>μl</w:t>
      </w:r>
      <w:r>
        <w:rPr>
          <w:color w:val="000000" w:themeColor="text1"/>
          <w:shd w:val="clear" w:color="auto" w:fill="FFFFFF"/>
        </w:rPr>
        <w:t xml:space="preserve"> supernatantu sme kvapli na MALDI platničku a nechali sme zaschnúť pri laboratórnej teplote.</w:t>
      </w:r>
    </w:p>
    <w:p w:rsidR="001B4C3D" w:rsidRPr="001F6CE2" w:rsidRDefault="001B4C3D" w:rsidP="00FA0342">
      <w:pPr>
        <w:pStyle w:val="Odsekzoznamu"/>
        <w:numPr>
          <w:ilvl w:val="0"/>
          <w:numId w:val="20"/>
        </w:numPr>
      </w:pPr>
      <w:r>
        <w:rPr>
          <w:color w:val="000000" w:themeColor="text1"/>
          <w:shd w:val="clear" w:color="auto" w:fill="FFFFFF"/>
        </w:rPr>
        <w:t xml:space="preserve">Ihneď po zaschnutí sme supernatant prekryli 1 </w:t>
      </w:r>
      <w:r w:rsidRPr="00A53CD1">
        <w:rPr>
          <w:color w:val="000000" w:themeColor="text1"/>
          <w:shd w:val="clear" w:color="auto" w:fill="FFFFFF"/>
        </w:rPr>
        <w:t>μl</w:t>
      </w:r>
      <w:r>
        <w:rPr>
          <w:color w:val="000000" w:themeColor="text1"/>
          <w:shd w:val="clear" w:color="auto" w:fill="FFFFFF"/>
        </w:rPr>
        <w:t xml:space="preserve"> roztoku MALDI matrice a nechali sme zaschnúť. </w:t>
      </w:r>
    </w:p>
    <w:p w:rsidR="001F6CE2" w:rsidRPr="001B4C3D" w:rsidRDefault="001F6CE2" w:rsidP="001F6CE2">
      <w:pPr>
        <w:pStyle w:val="Odsekzoznamu"/>
        <w:ind w:left="1440" w:firstLine="0"/>
        <w:rPr>
          <w:b/>
        </w:rPr>
      </w:pPr>
    </w:p>
    <w:p w:rsidR="008A541C" w:rsidRPr="001B4C3D" w:rsidRDefault="008A541C" w:rsidP="00FA0342">
      <w:pPr>
        <w:pStyle w:val="Odsekzoznamu"/>
        <w:numPr>
          <w:ilvl w:val="0"/>
          <w:numId w:val="15"/>
        </w:numPr>
        <w:rPr>
          <w:bCs/>
        </w:rPr>
      </w:pPr>
      <w:r w:rsidRPr="001B4C3D">
        <w:rPr>
          <w:b/>
        </w:rPr>
        <w:t>Semiextrakcia pomocu kyseliny mravčej</w:t>
      </w:r>
    </w:p>
    <w:p w:rsidR="001B4C3D" w:rsidRPr="001B4C3D" w:rsidRDefault="001B4C3D" w:rsidP="00FA0342">
      <w:pPr>
        <w:pStyle w:val="Odsekzoznamu"/>
        <w:numPr>
          <w:ilvl w:val="0"/>
          <w:numId w:val="22"/>
        </w:numPr>
        <w:rPr>
          <w:bCs/>
        </w:rPr>
      </w:pPr>
      <w:r>
        <w:rPr>
          <w:rStyle w:val="Siln"/>
          <w:b w:val="0"/>
          <w:sz w:val="24"/>
        </w:rPr>
        <w:t xml:space="preserve">Pipetou sme preniesli 1 </w:t>
      </w:r>
      <w:r w:rsidRPr="00A53CD1">
        <w:rPr>
          <w:color w:val="000000" w:themeColor="text1"/>
          <w:shd w:val="clear" w:color="auto" w:fill="FFFFFF"/>
        </w:rPr>
        <w:t>μl</w:t>
      </w:r>
      <w:r>
        <w:rPr>
          <w:color w:val="000000" w:themeColor="text1"/>
          <w:shd w:val="clear" w:color="auto" w:fill="FFFFFF"/>
        </w:rPr>
        <w:t xml:space="preserve"> kyseliny mravčej na MALDI platničku.</w:t>
      </w:r>
    </w:p>
    <w:p w:rsidR="001B4C3D" w:rsidRPr="00016320" w:rsidRDefault="0018128D" w:rsidP="00FA0342">
      <w:pPr>
        <w:pStyle w:val="Odsekzoznamu"/>
        <w:numPr>
          <w:ilvl w:val="0"/>
          <w:numId w:val="22"/>
        </w:numPr>
        <w:rPr>
          <w:bCs/>
        </w:rPr>
      </w:pPr>
      <w:r>
        <w:rPr>
          <w:color w:val="000000" w:themeColor="text1"/>
          <w:shd w:val="clear" w:color="auto" w:fill="FFFFFF"/>
        </w:rPr>
        <w:t>Jednora</w:t>
      </w:r>
      <w:r w:rsidR="001B4C3D">
        <w:rPr>
          <w:color w:val="000000" w:themeColor="text1"/>
          <w:shd w:val="clear" w:color="auto" w:fill="FFFFFF"/>
        </w:rPr>
        <w:t xml:space="preserve">zovou sterilnou kľučkou sme odobrali kolóniu z pôdy </w:t>
      </w:r>
      <w:r w:rsidR="00016320">
        <w:rPr>
          <w:color w:val="000000" w:themeColor="text1"/>
          <w:shd w:val="clear" w:color="auto" w:fill="FFFFFF"/>
        </w:rPr>
        <w:t xml:space="preserve"> a rozsuspendovali v kyseline mravčej.</w:t>
      </w:r>
    </w:p>
    <w:p w:rsidR="00016320" w:rsidRPr="00016320" w:rsidRDefault="00016320" w:rsidP="00FA0342">
      <w:pPr>
        <w:pStyle w:val="Odsekzoznamu"/>
        <w:numPr>
          <w:ilvl w:val="0"/>
          <w:numId w:val="22"/>
        </w:numPr>
        <w:rPr>
          <w:bCs/>
        </w:rPr>
      </w:pPr>
      <w:r>
        <w:rPr>
          <w:color w:val="000000" w:themeColor="text1"/>
          <w:shd w:val="clear" w:color="auto" w:fill="FFFFFF"/>
        </w:rPr>
        <w:t xml:space="preserve">Nanesené vzorky sme nechali zaschnúť pri laboratórnej teplote a prekryli sme 1 </w:t>
      </w:r>
      <w:r w:rsidRPr="00A53CD1">
        <w:rPr>
          <w:color w:val="000000" w:themeColor="text1"/>
          <w:shd w:val="clear" w:color="auto" w:fill="FFFFFF"/>
        </w:rPr>
        <w:t>μl</w:t>
      </w:r>
      <w:r>
        <w:rPr>
          <w:color w:val="000000" w:themeColor="text1"/>
          <w:shd w:val="clear" w:color="auto" w:fill="FFFFFF"/>
        </w:rPr>
        <w:t xml:space="preserve"> roztoku MALDI matrice.</w:t>
      </w:r>
    </w:p>
    <w:p w:rsidR="00016320" w:rsidRDefault="00016320" w:rsidP="00016320">
      <w:pPr>
        <w:rPr>
          <w:rStyle w:val="Siln"/>
          <w:b w:val="0"/>
          <w:sz w:val="24"/>
        </w:rPr>
      </w:pPr>
    </w:p>
    <w:p w:rsidR="00A12430" w:rsidRPr="00016320" w:rsidRDefault="00A12430" w:rsidP="00016320">
      <w:pPr>
        <w:rPr>
          <w:rStyle w:val="Siln"/>
          <w:b w:val="0"/>
          <w:sz w:val="24"/>
        </w:rPr>
      </w:pPr>
    </w:p>
    <w:p w:rsidR="008A541C" w:rsidRDefault="00D04CBB" w:rsidP="00D04CBB">
      <w:pPr>
        <w:tabs>
          <w:tab w:val="left" w:pos="602"/>
        </w:tabs>
        <w:ind w:left="851" w:hanging="851"/>
        <w:rPr>
          <w:rStyle w:val="Siln"/>
        </w:rPr>
      </w:pPr>
      <w:r>
        <w:rPr>
          <w:rStyle w:val="Siln"/>
        </w:rPr>
        <w:lastRenderedPageBreak/>
        <w:t>3</w:t>
      </w:r>
      <w:r w:rsidR="00DA7094">
        <w:rPr>
          <w:rStyle w:val="Siln"/>
        </w:rPr>
        <w:t>.7.3</w:t>
      </w:r>
      <w:r w:rsidR="00F87600">
        <w:rPr>
          <w:rStyle w:val="Siln"/>
        </w:rPr>
        <w:t xml:space="preserve"> </w:t>
      </w:r>
      <w:r>
        <w:rPr>
          <w:rStyle w:val="Siln"/>
        </w:rPr>
        <w:tab/>
      </w:r>
      <w:r w:rsidR="008A541C" w:rsidRPr="008A541C">
        <w:rPr>
          <w:rStyle w:val="Siln"/>
        </w:rPr>
        <w:t>Analýza vzoriek prostredníctvom MALDI-TOF</w:t>
      </w:r>
      <w:r w:rsidR="006D3191">
        <w:rPr>
          <w:rStyle w:val="Siln"/>
        </w:rPr>
        <w:t xml:space="preserve"> MS</w:t>
      </w:r>
    </w:p>
    <w:p w:rsidR="00650FB6" w:rsidRDefault="00650FB6" w:rsidP="006C55AB">
      <w:pPr>
        <w:ind w:firstLine="851"/>
        <w:rPr>
          <w:rStyle w:val="Siln"/>
        </w:rPr>
      </w:pPr>
      <w:r w:rsidRPr="007D653D">
        <w:rPr>
          <w:rStyle w:val="Siln"/>
        </w:rPr>
        <w:t>MALDI 310 Typer MICROFLEX LT/SH</w:t>
      </w:r>
    </w:p>
    <w:p w:rsidR="00650FB6" w:rsidRDefault="00650FB6" w:rsidP="006C55AB">
      <w:pPr>
        <w:ind w:firstLine="851"/>
        <w:rPr>
          <w:rStyle w:val="Siln"/>
          <w:b w:val="0"/>
          <w:sz w:val="24"/>
        </w:rPr>
      </w:pPr>
      <w:r>
        <w:rPr>
          <w:rStyle w:val="Siln"/>
          <w:b w:val="0"/>
          <w:sz w:val="24"/>
        </w:rPr>
        <w:t>MALDI-TOF MS je metóda, ktorá využíva ionizáciu vzorky vo vysokom vákuu a akceleráciu iónov v elektrickom poli a ich usmernenie v magnetickom poli. Dĺžka letu v trubici je ovplyvnená veľkosťou častíc</w:t>
      </w:r>
      <w:r w:rsidR="005B2E7E">
        <w:rPr>
          <w:rStyle w:val="Siln"/>
          <w:b w:val="0"/>
          <w:sz w:val="24"/>
        </w:rPr>
        <w:t>.</w:t>
      </w:r>
      <w:r w:rsidR="00A91A61">
        <w:rPr>
          <w:rStyle w:val="Siln"/>
          <w:b w:val="0"/>
          <w:sz w:val="24"/>
        </w:rPr>
        <w:t xml:space="preserve"> </w:t>
      </w:r>
      <w:r>
        <w:rPr>
          <w:rStyle w:val="Siln"/>
          <w:b w:val="0"/>
          <w:sz w:val="24"/>
        </w:rPr>
        <w:t>Výsledkom analýzy je tvorba hmotnostného spektra, ktoré je charakteristické pre každú vzorku. Hmotnostná spektrometria sa využíva na stanovenie molekulovej hmotnosti rôznych látok a ich fragmentov. Metóda využíva stanovenie hmotnostných spekt</w:t>
      </w:r>
      <w:r w:rsidR="009E70B5">
        <w:rPr>
          <w:rStyle w:val="Siln"/>
          <w:b w:val="0"/>
          <w:sz w:val="24"/>
        </w:rPr>
        <w:t>ier</w:t>
      </w:r>
      <w:r>
        <w:rPr>
          <w:rStyle w:val="Siln"/>
          <w:b w:val="0"/>
          <w:sz w:val="24"/>
        </w:rPr>
        <w:t xml:space="preserve"> ribozomálnych proteínov, ktoré potom porovnáva s referenčnými spektrami uloženými v databáze (Pavlík, 2018).</w:t>
      </w:r>
      <w:r w:rsidR="0095220F">
        <w:rPr>
          <w:rStyle w:val="Siln"/>
          <w:b w:val="0"/>
          <w:sz w:val="24"/>
        </w:rPr>
        <w:t xml:space="preserve"> V tabuľke 10 máme znázornené referenčné intervaly pre identifikované MiO.</w:t>
      </w:r>
    </w:p>
    <w:p w:rsidR="00650FB6" w:rsidRDefault="00650FB6" w:rsidP="00F87600">
      <w:pPr>
        <w:ind w:firstLine="0"/>
        <w:rPr>
          <w:rStyle w:val="Siln"/>
          <w:b w:val="0"/>
          <w:sz w:val="24"/>
        </w:rPr>
      </w:pPr>
    </w:p>
    <w:p w:rsidR="00650FB6" w:rsidRDefault="00650FB6" w:rsidP="00650FB6">
      <w:pPr>
        <w:ind w:firstLine="0"/>
        <w:rPr>
          <w:rStyle w:val="Siln"/>
          <w:b w:val="0"/>
          <w:sz w:val="24"/>
        </w:rPr>
      </w:pPr>
      <w:r>
        <w:rPr>
          <w:rStyle w:val="Siln"/>
          <w:b w:val="0"/>
          <w:sz w:val="24"/>
        </w:rPr>
        <w:t>Prístroj pozostáva z</w:t>
      </w:r>
      <w:r w:rsidR="0095220F">
        <w:rPr>
          <w:rStyle w:val="Siln"/>
          <w:b w:val="0"/>
          <w:sz w:val="24"/>
        </w:rPr>
        <w:t> </w:t>
      </w:r>
      <w:r>
        <w:rPr>
          <w:rStyle w:val="Siln"/>
          <w:b w:val="0"/>
          <w:sz w:val="24"/>
        </w:rPr>
        <w:t>častí</w:t>
      </w:r>
      <w:r w:rsidR="00DC58A1">
        <w:rPr>
          <w:rStyle w:val="Siln"/>
          <w:b w:val="0"/>
          <w:sz w:val="24"/>
        </w:rPr>
        <w:t xml:space="preserve"> (obrázok</w:t>
      </w:r>
      <w:r w:rsidR="00A63237">
        <w:rPr>
          <w:rStyle w:val="Siln"/>
          <w:b w:val="0"/>
          <w:sz w:val="24"/>
        </w:rPr>
        <w:t xml:space="preserve"> 16</w:t>
      </w:r>
      <w:r w:rsidR="0095220F">
        <w:rPr>
          <w:rStyle w:val="Siln"/>
          <w:b w:val="0"/>
          <w:sz w:val="24"/>
        </w:rPr>
        <w:t>)</w:t>
      </w:r>
      <w:r>
        <w:rPr>
          <w:rStyle w:val="Siln"/>
          <w:b w:val="0"/>
          <w:sz w:val="24"/>
        </w:rPr>
        <w:t>:</w:t>
      </w:r>
    </w:p>
    <w:p w:rsidR="00650FB6" w:rsidRDefault="00650FB6" w:rsidP="00D62A3B">
      <w:pPr>
        <w:pStyle w:val="Odsekzoznamu"/>
        <w:numPr>
          <w:ilvl w:val="0"/>
          <w:numId w:val="11"/>
        </w:numPr>
        <w:rPr>
          <w:rStyle w:val="Siln"/>
          <w:b w:val="0"/>
          <w:sz w:val="24"/>
        </w:rPr>
      </w:pPr>
      <w:r>
        <w:rPr>
          <w:rStyle w:val="Siln"/>
          <w:b w:val="0"/>
          <w:sz w:val="24"/>
        </w:rPr>
        <w:t>Analyzátor</w:t>
      </w:r>
    </w:p>
    <w:p w:rsidR="00650FB6" w:rsidRDefault="00650FB6" w:rsidP="00D62A3B">
      <w:pPr>
        <w:pStyle w:val="Odsekzoznamu"/>
        <w:numPr>
          <w:ilvl w:val="0"/>
          <w:numId w:val="11"/>
        </w:numPr>
        <w:rPr>
          <w:rStyle w:val="Siln"/>
          <w:b w:val="0"/>
          <w:sz w:val="24"/>
        </w:rPr>
      </w:pPr>
      <w:r>
        <w:rPr>
          <w:rStyle w:val="Siln"/>
          <w:b w:val="0"/>
          <w:sz w:val="24"/>
        </w:rPr>
        <w:t>Tlačiareň</w:t>
      </w:r>
    </w:p>
    <w:p w:rsidR="00650FB6" w:rsidRDefault="00650FB6" w:rsidP="00D62A3B">
      <w:pPr>
        <w:pStyle w:val="Odsekzoznamu"/>
        <w:numPr>
          <w:ilvl w:val="0"/>
          <w:numId w:val="11"/>
        </w:numPr>
        <w:rPr>
          <w:rStyle w:val="Siln"/>
          <w:b w:val="0"/>
          <w:sz w:val="24"/>
        </w:rPr>
      </w:pPr>
      <w:r>
        <w:rPr>
          <w:rStyle w:val="Siln"/>
          <w:b w:val="0"/>
          <w:sz w:val="24"/>
        </w:rPr>
        <w:t>PC</w:t>
      </w:r>
    </w:p>
    <w:p w:rsidR="00650FB6" w:rsidRDefault="00650FB6" w:rsidP="00D62A3B">
      <w:pPr>
        <w:pStyle w:val="Odsekzoznamu"/>
        <w:numPr>
          <w:ilvl w:val="0"/>
          <w:numId w:val="11"/>
        </w:numPr>
        <w:rPr>
          <w:rStyle w:val="Siln"/>
          <w:b w:val="0"/>
          <w:sz w:val="24"/>
        </w:rPr>
      </w:pPr>
      <w:r>
        <w:rPr>
          <w:rStyle w:val="Siln"/>
          <w:b w:val="0"/>
          <w:sz w:val="24"/>
        </w:rPr>
        <w:t>Čítačka čiarových kódov</w:t>
      </w:r>
    </w:p>
    <w:p w:rsidR="00650FB6" w:rsidRDefault="00650FB6" w:rsidP="00D62A3B">
      <w:pPr>
        <w:pStyle w:val="Odsekzoznamu"/>
        <w:numPr>
          <w:ilvl w:val="0"/>
          <w:numId w:val="11"/>
        </w:numPr>
        <w:rPr>
          <w:rStyle w:val="Siln"/>
          <w:b w:val="0"/>
          <w:sz w:val="24"/>
        </w:rPr>
      </w:pPr>
      <w:r>
        <w:rPr>
          <w:rStyle w:val="Siln"/>
          <w:b w:val="0"/>
          <w:sz w:val="24"/>
        </w:rPr>
        <w:t>UPS- záložný zdroj elektrickej energie</w:t>
      </w:r>
    </w:p>
    <w:p w:rsidR="00650FB6" w:rsidRDefault="00650FB6" w:rsidP="00650FB6">
      <w:pPr>
        <w:ind w:firstLine="0"/>
        <w:rPr>
          <w:rStyle w:val="Siln"/>
          <w:b w:val="0"/>
          <w:sz w:val="24"/>
        </w:rPr>
      </w:pPr>
      <w:r>
        <w:rPr>
          <w:rStyle w:val="Siln"/>
          <w:b w:val="0"/>
          <w:sz w:val="24"/>
        </w:rPr>
        <w:t>Na ovládanie analyzátora sa používa software:</w:t>
      </w:r>
    </w:p>
    <w:p w:rsidR="00650FB6" w:rsidRDefault="00650FB6" w:rsidP="00D62A3B">
      <w:pPr>
        <w:pStyle w:val="Odsekzoznamu"/>
        <w:numPr>
          <w:ilvl w:val="0"/>
          <w:numId w:val="12"/>
        </w:numPr>
        <w:rPr>
          <w:rStyle w:val="Siln"/>
          <w:b w:val="0"/>
          <w:sz w:val="24"/>
        </w:rPr>
      </w:pPr>
      <w:r>
        <w:rPr>
          <w:rStyle w:val="Siln"/>
          <w:b w:val="0"/>
          <w:sz w:val="24"/>
        </w:rPr>
        <w:t>flexControl 3.4. – meranie platničky</w:t>
      </w:r>
    </w:p>
    <w:p w:rsidR="00650FB6" w:rsidRPr="00E12A4B" w:rsidRDefault="00650FB6" w:rsidP="00D62A3B">
      <w:pPr>
        <w:pStyle w:val="Odsekzoznamu"/>
        <w:numPr>
          <w:ilvl w:val="0"/>
          <w:numId w:val="12"/>
        </w:numPr>
        <w:rPr>
          <w:rStyle w:val="Siln"/>
          <w:b w:val="0"/>
          <w:sz w:val="24"/>
        </w:rPr>
      </w:pPr>
      <w:r>
        <w:rPr>
          <w:rStyle w:val="Siln"/>
          <w:b w:val="0"/>
          <w:sz w:val="24"/>
        </w:rPr>
        <w:t>MTB Compass verzie 4.1. a 4.1.7 – protokol s číslami vzoriek a hodnotenie nameraných spektier</w:t>
      </w:r>
    </w:p>
    <w:p w:rsidR="00661ED8" w:rsidRDefault="00661ED8" w:rsidP="00650FB6">
      <w:pPr>
        <w:ind w:firstLine="0"/>
      </w:pPr>
    </w:p>
    <w:p w:rsidR="00661ED8" w:rsidRDefault="00661ED8" w:rsidP="001312B7">
      <w:pPr>
        <w:ind w:firstLine="851"/>
      </w:pPr>
      <w:r>
        <w:t>Pri použití prístroja MALDI je základom klasifikácie hlavné referenčné spektrum</w:t>
      </w:r>
      <w:r w:rsidR="007E7D6A">
        <w:t xml:space="preserve"> (MSP)</w:t>
      </w:r>
      <w:r>
        <w:t>, presnejšie definované ako referenčný zoznam píkov, ktorý je priradený k určitému druhu alebo kmeňu mikroorganizmov. Pri klasifikačnom postupe sú profily píkov neznámych vzoriek porovnávané s údajmi uloženými v knižnici MSP. Získané skóre zhody je merítkom pravdepodobnosti správnej klasifikácie</w:t>
      </w:r>
      <w:r w:rsidR="007E7D6A">
        <w:t xml:space="preserve">. </w:t>
      </w:r>
      <w:r w:rsidR="00D002BC">
        <w:t xml:space="preserve">Hlavné spektrá sú vytvorené pomocou analýzy veľkého počtu spektier získaných u dobre charakterizovaných vzoriek kultivovaných v priaznivých podmienkach. Jedno MSP je obvykle vytvorené na základe 20 takýchto spektier. Na základe celého súboru dát je softwérom vygenerovaný zoznam píkov a príslušné MSP je vytvorené na základe informácií o hmotnostných píkoch, o ich frekvencii a intenzite ich distribúcie. </w:t>
      </w:r>
      <w:r w:rsidR="001312B7">
        <w:t xml:space="preserve">Miesto hrubých spektier možno ku klasifikácii vzoriek použiť hlavné spektrá. Subtypizované MSP sa používajú pri úzko príbuzných </w:t>
      </w:r>
      <w:r w:rsidR="001312B7">
        <w:lastRenderedPageBreak/>
        <w:t>druhoch. Okrem informáciách o frekvencii píkov a intenzite ich distribúcie sa pri tvorbe subtypizovaných MSP používa aj dodatočné zváženie rozlišovacích píkov. Subtypizované MSP sa používajú pri klasifikácii takých vzoriek, ktoré pri štandardných MSP nedávajú jednoznačné výsledky (Bruker</w:t>
      </w:r>
      <w:r w:rsidR="000F737F">
        <w:t>, 2008</w:t>
      </w:r>
      <w:r w:rsidR="001312B7">
        <w:t>).</w:t>
      </w:r>
    </w:p>
    <w:p w:rsidR="00702CD4" w:rsidRDefault="00702CD4" w:rsidP="001312B7">
      <w:pPr>
        <w:ind w:firstLine="851"/>
      </w:pPr>
    </w:p>
    <w:p w:rsidR="00B04583" w:rsidRDefault="00F421D6" w:rsidP="00650FB6">
      <w:pPr>
        <w:ind w:firstLine="0"/>
        <w:rPr>
          <w:rStyle w:val="Siln"/>
          <w:b w:val="0"/>
          <w:sz w:val="24"/>
        </w:rPr>
      </w:pPr>
      <w:r>
        <w:rPr>
          <w:bCs/>
          <w:noProof/>
        </w:rPr>
        <w:drawing>
          <wp:inline distT="0" distB="0" distL="0" distR="0">
            <wp:extent cx="4968671" cy="2225233"/>
            <wp:effectExtent l="19050" t="0" r="3379" b="0"/>
            <wp:docPr id="5" name="Obrázok 4" descr="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png"/>
                    <pic:cNvPicPr/>
                  </pic:nvPicPr>
                  <pic:blipFill>
                    <a:blip r:embed="rId41" cstate="print"/>
                    <a:stretch>
                      <a:fillRect/>
                    </a:stretch>
                  </pic:blipFill>
                  <pic:spPr>
                    <a:xfrm>
                      <a:off x="0" y="0"/>
                      <a:ext cx="4968671" cy="2225233"/>
                    </a:xfrm>
                    <a:prstGeom prst="rect">
                      <a:avLst/>
                    </a:prstGeom>
                  </pic:spPr>
                </pic:pic>
              </a:graphicData>
            </a:graphic>
          </wp:inline>
        </w:drawing>
      </w:r>
    </w:p>
    <w:p w:rsidR="00B04583" w:rsidRDefault="00B04583" w:rsidP="000E51EE">
      <w:pPr>
        <w:rPr>
          <w:rStyle w:val="Siln"/>
          <w:b w:val="0"/>
          <w:sz w:val="24"/>
        </w:rPr>
      </w:pPr>
      <w:r>
        <w:rPr>
          <w:rStyle w:val="Siln"/>
          <w:sz w:val="24"/>
        </w:rPr>
        <w:t>Obr</w:t>
      </w:r>
      <w:r w:rsidR="00DC58A1">
        <w:rPr>
          <w:rStyle w:val="Siln"/>
          <w:sz w:val="24"/>
        </w:rPr>
        <w:t>ázok</w:t>
      </w:r>
      <w:r w:rsidR="006E152C">
        <w:rPr>
          <w:rStyle w:val="Siln"/>
          <w:sz w:val="24"/>
        </w:rPr>
        <w:t xml:space="preserve"> 1</w:t>
      </w:r>
      <w:r w:rsidR="00A63237">
        <w:rPr>
          <w:rStyle w:val="Siln"/>
          <w:sz w:val="24"/>
        </w:rPr>
        <w:t>6</w:t>
      </w:r>
      <w:r>
        <w:rPr>
          <w:rStyle w:val="Siln"/>
          <w:sz w:val="24"/>
        </w:rPr>
        <w:t xml:space="preserve"> </w:t>
      </w:r>
      <w:r w:rsidRPr="00B04583">
        <w:rPr>
          <w:rStyle w:val="Siln"/>
          <w:b w:val="0"/>
          <w:sz w:val="24"/>
        </w:rPr>
        <w:t>Schematické zobrazenie prístroja</w:t>
      </w:r>
      <w:r w:rsidR="000E51EE">
        <w:rPr>
          <w:rStyle w:val="Siln"/>
          <w:b w:val="0"/>
          <w:sz w:val="24"/>
        </w:rPr>
        <w:t xml:space="preserve"> (Bruker, 2020, upravené)</w:t>
      </w:r>
    </w:p>
    <w:p w:rsidR="00BF7ED5" w:rsidRDefault="00BF7ED5" w:rsidP="006E152C">
      <w:pPr>
        <w:ind w:left="708" w:firstLine="708"/>
        <w:rPr>
          <w:rStyle w:val="Siln"/>
          <w:b w:val="0"/>
          <w:sz w:val="24"/>
        </w:rPr>
      </w:pPr>
    </w:p>
    <w:p w:rsidR="00BF7ED5" w:rsidRPr="00BF7ED5" w:rsidRDefault="00DC58A1" w:rsidP="003B172D">
      <w:pPr>
        <w:jc w:val="center"/>
        <w:rPr>
          <w:rStyle w:val="Siln"/>
          <w:sz w:val="24"/>
        </w:rPr>
      </w:pPr>
      <w:r>
        <w:rPr>
          <w:rStyle w:val="Siln"/>
          <w:sz w:val="24"/>
        </w:rPr>
        <w:t>Tabuľka</w:t>
      </w:r>
      <w:r w:rsidR="00BF7ED5">
        <w:rPr>
          <w:rStyle w:val="Siln"/>
          <w:sz w:val="24"/>
        </w:rPr>
        <w:t xml:space="preserve"> 10 </w:t>
      </w:r>
      <w:r w:rsidR="003B172D">
        <w:rPr>
          <w:rStyle w:val="Siln"/>
          <w:b w:val="0"/>
          <w:sz w:val="24"/>
        </w:rPr>
        <w:t>Význam hodnôt identifikačného skóre</w:t>
      </w:r>
    </w:p>
    <w:tbl>
      <w:tblPr>
        <w:tblpPr w:leftFromText="141" w:rightFromText="141" w:vertAnchor="text" w:horzAnchor="margin" w:tblpXSpec="center" w:tblpY="81"/>
        <w:tblW w:w="7250" w:type="dxa"/>
        <w:tblCellMar>
          <w:left w:w="70" w:type="dxa"/>
          <w:right w:w="70" w:type="dxa"/>
        </w:tblCellMar>
        <w:tblLook w:val="04A0" w:firstRow="1" w:lastRow="0" w:firstColumn="1" w:lastColumn="0" w:noHBand="0" w:noVBand="1"/>
      </w:tblPr>
      <w:tblGrid>
        <w:gridCol w:w="3969"/>
        <w:gridCol w:w="1374"/>
        <w:gridCol w:w="1907"/>
      </w:tblGrid>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Default="0018128D" w:rsidP="0018128D">
            <w:pPr>
              <w:spacing w:line="240" w:lineRule="auto"/>
              <w:ind w:firstLine="0"/>
              <w:jc w:val="center"/>
              <w:rPr>
                <w:b/>
                <w:bCs/>
                <w:color w:val="006100"/>
                <w:sz w:val="22"/>
                <w:szCs w:val="22"/>
              </w:rPr>
            </w:pPr>
            <w:r w:rsidRPr="0018128D">
              <w:rPr>
                <w:b/>
                <w:bCs/>
                <w:color w:val="006100"/>
                <w:sz w:val="22"/>
                <w:szCs w:val="22"/>
              </w:rPr>
              <w:t xml:space="preserve">druh identifikovaný </w:t>
            </w:r>
          </w:p>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s vysokou pravdepodobnosťou</w:t>
            </w:r>
          </w:p>
        </w:tc>
        <w:tc>
          <w:tcPr>
            <w:tcW w:w="1374"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2,30...3,00</w:t>
            </w:r>
          </w:p>
        </w:tc>
        <w:tc>
          <w:tcPr>
            <w:tcW w:w="1907" w:type="dxa"/>
            <w:tcBorders>
              <w:top w:val="single" w:sz="4" w:space="0" w:color="auto"/>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druh pravdepodobne identifikovaný</w:t>
            </w:r>
          </w:p>
        </w:tc>
        <w:tc>
          <w:tcPr>
            <w:tcW w:w="1374"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b/>
                <w:bCs/>
                <w:color w:val="006100"/>
                <w:sz w:val="22"/>
                <w:szCs w:val="22"/>
              </w:rPr>
            </w:pPr>
            <w:r w:rsidRPr="0018128D">
              <w:rPr>
                <w:b/>
                <w:bCs/>
                <w:color w:val="006100"/>
                <w:sz w:val="22"/>
                <w:szCs w:val="22"/>
              </w:rPr>
              <w:t>2,00...2,29</w:t>
            </w:r>
          </w:p>
        </w:tc>
        <w:tc>
          <w:tcPr>
            <w:tcW w:w="1907" w:type="dxa"/>
            <w:tcBorders>
              <w:top w:val="nil"/>
              <w:left w:val="nil"/>
              <w:bottom w:val="single" w:sz="4" w:space="0" w:color="auto"/>
              <w:right w:val="single" w:sz="4" w:space="0" w:color="auto"/>
            </w:tcBorders>
            <w:shd w:val="clear" w:color="000000" w:fill="C6EFCE"/>
            <w:noWrap/>
            <w:vAlign w:val="bottom"/>
            <w:hideMark/>
          </w:tcPr>
          <w:p w:rsidR="0018128D" w:rsidRPr="0018128D" w:rsidRDefault="0018128D" w:rsidP="0018128D">
            <w:pPr>
              <w:spacing w:line="240" w:lineRule="auto"/>
              <w:ind w:firstLine="0"/>
              <w:jc w:val="center"/>
              <w:rPr>
                <w:color w:val="006100"/>
                <w:sz w:val="22"/>
                <w:szCs w:val="22"/>
              </w:rPr>
            </w:pPr>
            <w:r w:rsidRPr="0018128D">
              <w:rPr>
                <w:color w:val="0061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b/>
                <w:bCs/>
                <w:color w:val="9C6500"/>
                <w:sz w:val="22"/>
                <w:szCs w:val="22"/>
              </w:rPr>
            </w:pPr>
            <w:r w:rsidRPr="0018128D">
              <w:rPr>
                <w:b/>
                <w:bCs/>
                <w:color w:val="9C6500"/>
                <w:sz w:val="22"/>
                <w:szCs w:val="22"/>
              </w:rPr>
              <w:t>pravdepodobná identifikácia rodu</w:t>
            </w:r>
          </w:p>
        </w:tc>
        <w:tc>
          <w:tcPr>
            <w:tcW w:w="1374" w:type="dxa"/>
            <w:tcBorders>
              <w:top w:val="nil"/>
              <w:left w:val="nil"/>
              <w:bottom w:val="single" w:sz="4" w:space="0" w:color="auto"/>
              <w:right w:val="single" w:sz="4" w:space="0" w:color="auto"/>
            </w:tcBorders>
            <w:shd w:val="clear" w:color="000000" w:fill="FFEB9C"/>
            <w:noWrap/>
            <w:vAlign w:val="bottom"/>
            <w:hideMark/>
          </w:tcPr>
          <w:p w:rsidR="0018128D" w:rsidRPr="0018128D" w:rsidRDefault="00DB0442" w:rsidP="0018128D">
            <w:pPr>
              <w:spacing w:line="240" w:lineRule="auto"/>
              <w:ind w:firstLine="0"/>
              <w:jc w:val="center"/>
              <w:rPr>
                <w:b/>
                <w:bCs/>
                <w:color w:val="9C6500"/>
                <w:sz w:val="22"/>
                <w:szCs w:val="22"/>
              </w:rPr>
            </w:pPr>
            <w:r>
              <w:rPr>
                <w:b/>
                <w:bCs/>
                <w:color w:val="9C6500"/>
                <w:sz w:val="22"/>
                <w:szCs w:val="22"/>
              </w:rPr>
              <w:t>1,70</w:t>
            </w:r>
            <w:r w:rsidR="0018128D" w:rsidRPr="0018128D">
              <w:rPr>
                <w:b/>
                <w:bCs/>
                <w:color w:val="9C6500"/>
                <w:sz w:val="22"/>
                <w:szCs w:val="22"/>
              </w:rPr>
              <w:t>...1,99</w:t>
            </w:r>
          </w:p>
        </w:tc>
        <w:tc>
          <w:tcPr>
            <w:tcW w:w="1907" w:type="dxa"/>
            <w:tcBorders>
              <w:top w:val="nil"/>
              <w:left w:val="nil"/>
              <w:bottom w:val="single" w:sz="4" w:space="0" w:color="auto"/>
              <w:right w:val="single" w:sz="4" w:space="0" w:color="auto"/>
            </w:tcBorders>
            <w:shd w:val="clear" w:color="000000" w:fill="FFEB9C"/>
            <w:noWrap/>
            <w:vAlign w:val="bottom"/>
            <w:hideMark/>
          </w:tcPr>
          <w:p w:rsidR="0018128D" w:rsidRPr="0018128D" w:rsidRDefault="0018128D" w:rsidP="0018128D">
            <w:pPr>
              <w:spacing w:line="240" w:lineRule="auto"/>
              <w:ind w:firstLine="0"/>
              <w:jc w:val="center"/>
              <w:rPr>
                <w:color w:val="9C6500"/>
                <w:sz w:val="22"/>
                <w:szCs w:val="22"/>
              </w:rPr>
            </w:pPr>
            <w:r w:rsidRPr="0018128D">
              <w:rPr>
                <w:color w:val="9C6500"/>
                <w:sz w:val="22"/>
                <w:szCs w:val="22"/>
              </w:rPr>
              <w:t>(+)</w:t>
            </w:r>
          </w:p>
        </w:tc>
      </w:tr>
      <w:tr w:rsidR="0018128D" w:rsidRPr="0018128D" w:rsidTr="0018128D">
        <w:trPr>
          <w:trHeight w:val="433"/>
        </w:trPr>
        <w:tc>
          <w:tcPr>
            <w:tcW w:w="396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nespoľahlivá identifikácia</w:t>
            </w:r>
          </w:p>
        </w:tc>
        <w:tc>
          <w:tcPr>
            <w:tcW w:w="1374"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b/>
                <w:bCs/>
                <w:color w:val="9C0006"/>
                <w:sz w:val="22"/>
                <w:szCs w:val="22"/>
              </w:rPr>
            </w:pPr>
            <w:r w:rsidRPr="0018128D">
              <w:rPr>
                <w:b/>
                <w:bCs/>
                <w:color w:val="9C0006"/>
                <w:sz w:val="22"/>
                <w:szCs w:val="22"/>
              </w:rPr>
              <w:t>0,00...1,69</w:t>
            </w:r>
          </w:p>
        </w:tc>
        <w:tc>
          <w:tcPr>
            <w:tcW w:w="1907" w:type="dxa"/>
            <w:tcBorders>
              <w:top w:val="nil"/>
              <w:left w:val="nil"/>
              <w:bottom w:val="single" w:sz="4" w:space="0" w:color="auto"/>
              <w:right w:val="single" w:sz="4" w:space="0" w:color="auto"/>
            </w:tcBorders>
            <w:shd w:val="clear" w:color="000000" w:fill="FFC7CE"/>
            <w:noWrap/>
            <w:vAlign w:val="bottom"/>
            <w:hideMark/>
          </w:tcPr>
          <w:p w:rsidR="0018128D" w:rsidRPr="0018128D" w:rsidRDefault="0018128D" w:rsidP="0018128D">
            <w:pPr>
              <w:spacing w:line="240" w:lineRule="auto"/>
              <w:ind w:firstLine="0"/>
              <w:jc w:val="center"/>
              <w:rPr>
                <w:color w:val="9C0006"/>
                <w:sz w:val="22"/>
                <w:szCs w:val="22"/>
              </w:rPr>
            </w:pPr>
            <w:r w:rsidRPr="0018128D">
              <w:rPr>
                <w:color w:val="9C0006"/>
                <w:sz w:val="22"/>
                <w:szCs w:val="22"/>
              </w:rPr>
              <w:t>(-)</w:t>
            </w:r>
          </w:p>
        </w:tc>
      </w:tr>
    </w:tbl>
    <w:p w:rsidR="00103783" w:rsidRDefault="00103783" w:rsidP="00B04583">
      <w:pPr>
        <w:rPr>
          <w:rStyle w:val="Siln"/>
          <w:b w:val="0"/>
          <w:sz w:val="24"/>
        </w:rPr>
      </w:pPr>
    </w:p>
    <w:p w:rsidR="00BF7ED5" w:rsidRDefault="00BF7ED5" w:rsidP="00B04583">
      <w:pPr>
        <w:rPr>
          <w:rStyle w:val="Siln"/>
          <w:b w:val="0"/>
          <w:sz w:val="24"/>
        </w:rPr>
      </w:pPr>
    </w:p>
    <w:p w:rsidR="00F87600" w:rsidRPr="00B04583" w:rsidRDefault="00F87600" w:rsidP="00B04583">
      <w:pPr>
        <w:rPr>
          <w:rStyle w:val="Siln"/>
          <w:sz w:val="24"/>
        </w:rPr>
      </w:pPr>
    </w:p>
    <w:p w:rsidR="00BF7ED5" w:rsidRDefault="00BF7ED5" w:rsidP="00670D80">
      <w:pPr>
        <w:rPr>
          <w:rStyle w:val="Siln"/>
        </w:rPr>
      </w:pPr>
    </w:p>
    <w:p w:rsidR="00BF7ED5" w:rsidRDefault="00BF7ED5" w:rsidP="00670D80">
      <w:pPr>
        <w:rPr>
          <w:rStyle w:val="Siln"/>
        </w:rPr>
      </w:pPr>
    </w:p>
    <w:p w:rsidR="00BF7ED5" w:rsidRDefault="00BF7ED5" w:rsidP="00670D80">
      <w:pPr>
        <w:rPr>
          <w:rStyle w:val="Siln"/>
        </w:rPr>
      </w:pPr>
    </w:p>
    <w:p w:rsidR="00650FB6" w:rsidRPr="00F87600" w:rsidRDefault="0095220F" w:rsidP="0095220F">
      <w:pPr>
        <w:ind w:left="851" w:hanging="851"/>
        <w:rPr>
          <w:rStyle w:val="Siln"/>
        </w:rPr>
      </w:pPr>
      <w:r>
        <w:rPr>
          <w:rStyle w:val="Siln"/>
        </w:rPr>
        <w:t>3</w:t>
      </w:r>
      <w:r w:rsidR="00D52A10">
        <w:rPr>
          <w:rStyle w:val="Siln"/>
        </w:rPr>
        <w:t>.7</w:t>
      </w:r>
      <w:r w:rsidR="00DA7094">
        <w:rPr>
          <w:rStyle w:val="Siln"/>
        </w:rPr>
        <w:t>.4</w:t>
      </w:r>
      <w:r w:rsidR="00D52A10">
        <w:rPr>
          <w:rStyle w:val="Siln"/>
        </w:rPr>
        <w:t xml:space="preserve"> </w:t>
      </w:r>
      <w:r>
        <w:rPr>
          <w:rStyle w:val="Siln"/>
        </w:rPr>
        <w:tab/>
      </w:r>
      <w:r w:rsidR="00670D80" w:rsidRPr="00F87600">
        <w:rPr>
          <w:rStyle w:val="Siln"/>
        </w:rPr>
        <w:t>Kalibrácia</w:t>
      </w:r>
    </w:p>
    <w:p w:rsidR="00670D80" w:rsidRDefault="00670D80" w:rsidP="006C55AB">
      <w:pPr>
        <w:ind w:firstLine="851"/>
        <w:rPr>
          <w:rStyle w:val="Siln"/>
          <w:b w:val="0"/>
          <w:sz w:val="24"/>
        </w:rPr>
      </w:pPr>
      <w:r>
        <w:rPr>
          <w:rStyle w:val="Siln"/>
          <w:b w:val="0"/>
          <w:sz w:val="24"/>
        </w:rPr>
        <w:t xml:space="preserve">Pred každým meraním mikroorganizmov metódou MALDI-TOF MS je potrebné pripraviť štandardným postupom vzorku </w:t>
      </w:r>
      <w:r>
        <w:rPr>
          <w:rStyle w:val="Siln"/>
          <w:b w:val="0"/>
          <w:i/>
          <w:sz w:val="24"/>
        </w:rPr>
        <w:t xml:space="preserve">Escherichia coli </w:t>
      </w:r>
      <w:r>
        <w:rPr>
          <w:rStyle w:val="Siln"/>
          <w:b w:val="0"/>
          <w:sz w:val="24"/>
        </w:rPr>
        <w:t xml:space="preserve">DH5alfa. </w:t>
      </w:r>
      <w:r w:rsidRPr="00670D80">
        <w:rPr>
          <w:rStyle w:val="Siln"/>
          <w:b w:val="0"/>
          <w:i/>
          <w:sz w:val="24"/>
        </w:rPr>
        <w:t>E. coli</w:t>
      </w:r>
      <w:r>
        <w:rPr>
          <w:rStyle w:val="Siln"/>
          <w:b w:val="0"/>
          <w:sz w:val="24"/>
        </w:rPr>
        <w:t xml:space="preserve"> sa používa ako pozitívna kontrola k správnej príprave vzoriek, vyladeniu prístroja a správnej kalibrácii. Aby sa eliminovali aj drobné rozdiely pri generovaní spektier, musí sa </w:t>
      </w:r>
      <w:r>
        <w:rPr>
          <w:rStyle w:val="Siln"/>
          <w:b w:val="0"/>
          <w:i/>
          <w:sz w:val="24"/>
        </w:rPr>
        <w:t xml:space="preserve">E. coli </w:t>
      </w:r>
      <w:r>
        <w:rPr>
          <w:rStyle w:val="Siln"/>
          <w:b w:val="0"/>
          <w:sz w:val="24"/>
        </w:rPr>
        <w:t xml:space="preserve"> pripraviť podľa rovnakého protokolu, ako ostatné vzorky</w:t>
      </w:r>
      <w:r w:rsidR="00685369">
        <w:rPr>
          <w:rStyle w:val="Siln"/>
          <w:b w:val="0"/>
          <w:sz w:val="24"/>
        </w:rPr>
        <w:t xml:space="preserve"> (Bruker, 2008)</w:t>
      </w:r>
      <w:r>
        <w:rPr>
          <w:rStyle w:val="Siln"/>
          <w:b w:val="0"/>
          <w:sz w:val="24"/>
        </w:rPr>
        <w:t xml:space="preserve">.   </w:t>
      </w:r>
    </w:p>
    <w:p w:rsidR="007F1C16" w:rsidRDefault="007F1C16" w:rsidP="00670D80">
      <w:pPr>
        <w:rPr>
          <w:rStyle w:val="Siln"/>
          <w:b w:val="0"/>
          <w:sz w:val="24"/>
        </w:rPr>
      </w:pPr>
    </w:p>
    <w:p w:rsidR="009E7987" w:rsidRDefault="009E7987" w:rsidP="00670D80">
      <w:pPr>
        <w:rPr>
          <w:rStyle w:val="Siln"/>
          <w:b w:val="0"/>
          <w:sz w:val="24"/>
        </w:rPr>
      </w:pPr>
    </w:p>
    <w:p w:rsidR="000E2710" w:rsidRDefault="000E2710" w:rsidP="00670D80">
      <w:pPr>
        <w:rPr>
          <w:rStyle w:val="Siln"/>
          <w:b w:val="0"/>
          <w:sz w:val="24"/>
        </w:rPr>
      </w:pPr>
    </w:p>
    <w:p w:rsidR="009E7987" w:rsidRDefault="009E7987" w:rsidP="00702CD4">
      <w:pPr>
        <w:ind w:firstLine="0"/>
        <w:rPr>
          <w:rStyle w:val="Siln"/>
          <w:b w:val="0"/>
          <w:sz w:val="24"/>
        </w:rPr>
      </w:pPr>
    </w:p>
    <w:p w:rsidR="007F1C16" w:rsidRDefault="0095220F" w:rsidP="0095220F">
      <w:pPr>
        <w:ind w:left="851" w:hanging="851"/>
        <w:rPr>
          <w:rStyle w:val="Siln"/>
        </w:rPr>
      </w:pPr>
      <w:r>
        <w:rPr>
          <w:rStyle w:val="Siln"/>
        </w:rPr>
        <w:lastRenderedPageBreak/>
        <w:t>3</w:t>
      </w:r>
      <w:r w:rsidR="007F1C16">
        <w:rPr>
          <w:rStyle w:val="Siln"/>
        </w:rPr>
        <w:t>.7.5</w:t>
      </w:r>
      <w:r w:rsidR="007F1C16" w:rsidRPr="00F87600">
        <w:rPr>
          <w:rStyle w:val="Siln"/>
        </w:rPr>
        <w:t xml:space="preserve"> </w:t>
      </w:r>
      <w:r>
        <w:rPr>
          <w:rStyle w:val="Siln"/>
        </w:rPr>
        <w:tab/>
      </w:r>
      <w:r w:rsidR="007F1C16" w:rsidRPr="00F87600">
        <w:rPr>
          <w:rStyle w:val="Siln"/>
        </w:rPr>
        <w:t>Riziko nesprávnych výsledkov identifikácie</w:t>
      </w:r>
    </w:p>
    <w:p w:rsidR="007F1C16" w:rsidRDefault="007F1C16" w:rsidP="006C55AB">
      <w:pPr>
        <w:ind w:firstLine="851"/>
        <w:rPr>
          <w:rStyle w:val="Siln"/>
          <w:b w:val="0"/>
          <w:sz w:val="24"/>
        </w:rPr>
      </w:pPr>
      <w:r w:rsidRPr="00612ACF">
        <w:rPr>
          <w:rStyle w:val="Siln"/>
          <w:b w:val="0"/>
          <w:sz w:val="24"/>
        </w:rPr>
        <w:t>Nesprávno</w:t>
      </w:r>
      <w:r>
        <w:rPr>
          <w:rStyle w:val="Siln"/>
          <w:b w:val="0"/>
          <w:sz w:val="24"/>
        </w:rPr>
        <w:t xml:space="preserve">u identifikáciou MiO nevieme nikdy celkom vylúčiť. Nesprávna identifikácia môže viesť k chybám v liečbe a následne neliečeniu skutočnej príčiny ochorenia. </w:t>
      </w:r>
    </w:p>
    <w:p w:rsidR="007F1C16" w:rsidRDefault="007F1C16" w:rsidP="006C55AB">
      <w:pPr>
        <w:ind w:firstLine="851"/>
        <w:rPr>
          <w:rStyle w:val="Siln"/>
          <w:b w:val="0"/>
          <w:sz w:val="24"/>
        </w:rPr>
      </w:pPr>
      <w:r>
        <w:rPr>
          <w:rStyle w:val="Siln"/>
          <w:b w:val="0"/>
          <w:sz w:val="24"/>
        </w:rPr>
        <w:t>Nesprávny výsledok identifikácie môže byť spôsobený skríženou kontamináciou alebo posunutím vzorky:</w:t>
      </w:r>
    </w:p>
    <w:p w:rsidR="007F1C16" w:rsidRDefault="007F1C16" w:rsidP="00FA0342">
      <w:pPr>
        <w:pStyle w:val="Odsekzoznamu"/>
        <w:numPr>
          <w:ilvl w:val="0"/>
          <w:numId w:val="26"/>
        </w:numPr>
        <w:rPr>
          <w:rStyle w:val="Siln"/>
          <w:b w:val="0"/>
          <w:sz w:val="24"/>
        </w:rPr>
      </w:pPr>
      <w:r>
        <w:rPr>
          <w:rStyle w:val="Siln"/>
          <w:b w:val="0"/>
          <w:sz w:val="24"/>
        </w:rPr>
        <w:t>Zlé alebo žiadne očistenie nosiča MALDI.</w:t>
      </w:r>
    </w:p>
    <w:p w:rsidR="007F1C16" w:rsidRDefault="007F1C16" w:rsidP="00FA0342">
      <w:pPr>
        <w:pStyle w:val="Odsekzoznamu"/>
        <w:numPr>
          <w:ilvl w:val="0"/>
          <w:numId w:val="26"/>
        </w:numPr>
        <w:rPr>
          <w:rStyle w:val="Siln"/>
          <w:b w:val="0"/>
          <w:sz w:val="24"/>
        </w:rPr>
      </w:pPr>
      <w:r>
        <w:rPr>
          <w:rStyle w:val="Siln"/>
          <w:b w:val="0"/>
          <w:sz w:val="24"/>
        </w:rPr>
        <w:t>Dotyk povrchu pripraveného nosiča MALDI rukou.</w:t>
      </w:r>
    </w:p>
    <w:p w:rsidR="007F1C16" w:rsidRDefault="007F1C16" w:rsidP="00FA0342">
      <w:pPr>
        <w:pStyle w:val="Odsekzoznamu"/>
        <w:numPr>
          <w:ilvl w:val="0"/>
          <w:numId w:val="26"/>
        </w:numPr>
        <w:rPr>
          <w:rStyle w:val="Siln"/>
          <w:b w:val="0"/>
          <w:sz w:val="24"/>
        </w:rPr>
      </w:pPr>
      <w:r>
        <w:rPr>
          <w:rStyle w:val="Siln"/>
          <w:b w:val="0"/>
          <w:sz w:val="24"/>
        </w:rPr>
        <w:t>Použitie rovnakej špičky pipety na niekoľko vzoriek a k aplikácii matrice na rôzne vzorky.</w:t>
      </w:r>
    </w:p>
    <w:p w:rsidR="007F1C16" w:rsidRDefault="007F1C16" w:rsidP="00FA0342">
      <w:pPr>
        <w:pStyle w:val="Odsekzoznamu"/>
        <w:numPr>
          <w:ilvl w:val="0"/>
          <w:numId w:val="26"/>
        </w:numPr>
        <w:rPr>
          <w:rStyle w:val="Siln"/>
          <w:b w:val="0"/>
          <w:sz w:val="24"/>
        </w:rPr>
      </w:pPr>
      <w:r>
        <w:rPr>
          <w:rStyle w:val="Siln"/>
          <w:b w:val="0"/>
          <w:sz w:val="24"/>
        </w:rPr>
        <w:t>Pretečenie jednej vzorky do druhej v priebehu prípravy nosiča.</w:t>
      </w:r>
    </w:p>
    <w:p w:rsidR="007F1C16" w:rsidRDefault="007F1C16" w:rsidP="00FA0342">
      <w:pPr>
        <w:pStyle w:val="Odsekzoznamu"/>
        <w:numPr>
          <w:ilvl w:val="0"/>
          <w:numId w:val="26"/>
        </w:numPr>
        <w:rPr>
          <w:rStyle w:val="Siln"/>
          <w:b w:val="0"/>
          <w:sz w:val="24"/>
        </w:rPr>
      </w:pPr>
      <w:r>
        <w:rPr>
          <w:rStyle w:val="Siln"/>
          <w:b w:val="0"/>
          <w:sz w:val="24"/>
        </w:rPr>
        <w:t>Zámena nádobiek so vzorkami v priebehu spracovania.</w:t>
      </w:r>
    </w:p>
    <w:p w:rsidR="007F1C16" w:rsidRDefault="007F1C16" w:rsidP="007F1C16">
      <w:pPr>
        <w:ind w:firstLine="0"/>
        <w:rPr>
          <w:rStyle w:val="Siln"/>
          <w:b w:val="0"/>
          <w:sz w:val="24"/>
        </w:rPr>
      </w:pPr>
    </w:p>
    <w:p w:rsidR="00612ACF" w:rsidRDefault="007F1C16" w:rsidP="00B268E9">
      <w:pPr>
        <w:ind w:firstLine="0"/>
        <w:rPr>
          <w:rStyle w:val="Siln"/>
          <w:b w:val="0"/>
          <w:sz w:val="24"/>
        </w:rPr>
      </w:pPr>
      <w:r>
        <w:rPr>
          <w:rStyle w:val="Siln"/>
          <w:b w:val="0"/>
          <w:sz w:val="24"/>
        </w:rPr>
        <w:t xml:space="preserve">Tieto nesprávne výsledky nie je možné spätne zistiť z výsledkov merania. Preto je nutná </w:t>
      </w:r>
      <w:r w:rsidR="00B114C4">
        <w:rPr>
          <w:rStyle w:val="Siln"/>
          <w:b w:val="0"/>
          <w:sz w:val="24"/>
        </w:rPr>
        <w:t xml:space="preserve">precízna </w:t>
      </w:r>
      <w:r>
        <w:rPr>
          <w:rStyle w:val="Siln"/>
          <w:b w:val="0"/>
          <w:sz w:val="24"/>
        </w:rPr>
        <w:t>príprava vzorky</w:t>
      </w:r>
      <w:r w:rsidR="00685369">
        <w:rPr>
          <w:rStyle w:val="Siln"/>
          <w:b w:val="0"/>
          <w:sz w:val="24"/>
        </w:rPr>
        <w:t xml:space="preserve"> (Bruker, 2013)</w:t>
      </w:r>
      <w:r>
        <w:rPr>
          <w:rStyle w:val="Siln"/>
          <w:b w:val="0"/>
          <w:sz w:val="24"/>
        </w:rPr>
        <w:t xml:space="preserve">. </w:t>
      </w:r>
    </w:p>
    <w:p w:rsidR="00673F3E" w:rsidRPr="00673F3E" w:rsidRDefault="00612ACF" w:rsidP="00673F3E">
      <w:pPr>
        <w:rPr>
          <w:rStyle w:val="Siln"/>
          <w:b w:val="0"/>
          <w:sz w:val="24"/>
        </w:rPr>
      </w:pPr>
      <w:r>
        <w:t>.</w:t>
      </w:r>
      <w:r w:rsidR="00673F3E">
        <w:rPr>
          <w:rStyle w:val="Siln"/>
        </w:rPr>
        <w:tab/>
      </w:r>
    </w:p>
    <w:p w:rsidR="00FD4596" w:rsidRDefault="00404651" w:rsidP="00FD4596">
      <w:pPr>
        <w:ind w:firstLine="0"/>
        <w:jc w:val="center"/>
        <w:rPr>
          <w:rStyle w:val="Siln"/>
          <w:sz w:val="24"/>
        </w:rPr>
      </w:pPr>
      <w:r>
        <w:rPr>
          <w:b/>
          <w:bCs/>
          <w:noProof/>
        </w:rPr>
        <w:drawing>
          <wp:inline distT="0" distB="0" distL="0" distR="0">
            <wp:extent cx="3853628" cy="2962576"/>
            <wp:effectExtent l="19050" t="0" r="0" b="0"/>
            <wp:docPr id="26" name="Obrázok 25" descr="IMG_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7.JPG"/>
                    <pic:cNvPicPr/>
                  </pic:nvPicPr>
                  <pic:blipFill>
                    <a:blip r:embed="rId42" cstate="print"/>
                    <a:stretch>
                      <a:fillRect/>
                    </a:stretch>
                  </pic:blipFill>
                  <pic:spPr>
                    <a:xfrm>
                      <a:off x="0" y="0"/>
                      <a:ext cx="3860782" cy="2968076"/>
                    </a:xfrm>
                    <a:prstGeom prst="rect">
                      <a:avLst/>
                    </a:prstGeom>
                  </pic:spPr>
                </pic:pic>
              </a:graphicData>
            </a:graphic>
          </wp:inline>
        </w:drawing>
      </w:r>
    </w:p>
    <w:p w:rsidR="00A334B4" w:rsidRDefault="00340A1E" w:rsidP="00340A1E">
      <w:pPr>
        <w:ind w:left="1416" w:firstLine="0"/>
        <w:rPr>
          <w:rStyle w:val="Siln"/>
          <w:b w:val="0"/>
          <w:sz w:val="24"/>
        </w:rPr>
      </w:pPr>
      <w:r>
        <w:rPr>
          <w:rStyle w:val="Siln"/>
          <w:sz w:val="24"/>
        </w:rPr>
        <w:t xml:space="preserve">    </w:t>
      </w:r>
      <w:r w:rsidR="00DC58A1">
        <w:rPr>
          <w:rStyle w:val="Siln"/>
          <w:sz w:val="24"/>
        </w:rPr>
        <w:t xml:space="preserve">Obrázok </w:t>
      </w:r>
      <w:r w:rsidR="006E152C">
        <w:rPr>
          <w:rStyle w:val="Siln"/>
          <w:sz w:val="24"/>
        </w:rPr>
        <w:t>1</w:t>
      </w:r>
      <w:r w:rsidR="00A63237">
        <w:rPr>
          <w:rStyle w:val="Siln"/>
          <w:sz w:val="24"/>
        </w:rPr>
        <w:t>7</w:t>
      </w:r>
      <w:r w:rsidR="00A334B4">
        <w:rPr>
          <w:rStyle w:val="Siln"/>
          <w:sz w:val="24"/>
        </w:rPr>
        <w:t xml:space="preserve"> </w:t>
      </w:r>
      <w:r w:rsidR="00A334B4">
        <w:rPr>
          <w:rStyle w:val="Siln"/>
          <w:b w:val="0"/>
          <w:sz w:val="24"/>
        </w:rPr>
        <w:t>MALDI platnička</w:t>
      </w:r>
      <w:r w:rsidR="008C7CF4">
        <w:rPr>
          <w:rStyle w:val="Siln"/>
          <w:b w:val="0"/>
          <w:sz w:val="24"/>
        </w:rPr>
        <w:t xml:space="preserve"> </w:t>
      </w:r>
      <w:r>
        <w:rPr>
          <w:rStyle w:val="Siln"/>
          <w:b w:val="0"/>
          <w:sz w:val="24"/>
        </w:rPr>
        <w:t>(foto: Kováčová, 2020)</w:t>
      </w:r>
    </w:p>
    <w:p w:rsidR="00860BDB" w:rsidRDefault="00860BDB" w:rsidP="008A55F6">
      <w:pPr>
        <w:ind w:firstLine="0"/>
        <w:rPr>
          <w:rStyle w:val="Siln"/>
          <w:b w:val="0"/>
          <w:sz w:val="24"/>
        </w:rPr>
      </w:pPr>
    </w:p>
    <w:p w:rsidR="0095220F" w:rsidRDefault="0095220F" w:rsidP="008A55F6">
      <w:pPr>
        <w:ind w:firstLine="0"/>
        <w:rPr>
          <w:rStyle w:val="Siln"/>
          <w:b w:val="0"/>
          <w:sz w:val="24"/>
        </w:rPr>
      </w:pPr>
    </w:p>
    <w:p w:rsidR="009E7987" w:rsidRDefault="009E7987" w:rsidP="008A55F6">
      <w:pPr>
        <w:ind w:firstLine="0"/>
        <w:rPr>
          <w:rStyle w:val="Siln"/>
          <w:b w:val="0"/>
          <w:sz w:val="24"/>
        </w:rPr>
      </w:pPr>
    </w:p>
    <w:p w:rsidR="00BE416D" w:rsidRPr="00A334B4" w:rsidRDefault="00BE416D" w:rsidP="008A55F6">
      <w:pPr>
        <w:ind w:firstLine="0"/>
        <w:rPr>
          <w:rStyle w:val="Siln"/>
          <w:b w:val="0"/>
          <w:sz w:val="24"/>
        </w:rPr>
      </w:pPr>
    </w:p>
    <w:p w:rsidR="0095220F" w:rsidRDefault="0095220F" w:rsidP="0095220F">
      <w:pPr>
        <w:ind w:left="851" w:hanging="851"/>
        <w:rPr>
          <w:rStyle w:val="Siln"/>
        </w:rPr>
      </w:pPr>
      <w:r>
        <w:rPr>
          <w:rStyle w:val="Siln"/>
        </w:rPr>
        <w:lastRenderedPageBreak/>
        <w:t>3</w:t>
      </w:r>
      <w:r w:rsidR="00DA7094">
        <w:rPr>
          <w:rStyle w:val="Siln"/>
        </w:rPr>
        <w:t>.8</w:t>
      </w:r>
      <w:r>
        <w:rPr>
          <w:rStyle w:val="Siln"/>
        </w:rPr>
        <w:tab/>
      </w:r>
      <w:r w:rsidR="00750202" w:rsidRPr="00750202">
        <w:rPr>
          <w:rStyle w:val="Siln"/>
        </w:rPr>
        <w:t>Metóda identifikácie NAC prostredníctvom biochemických testov</w:t>
      </w:r>
    </w:p>
    <w:p w:rsidR="00ED7B3B" w:rsidRPr="002F5510" w:rsidRDefault="00D52A10" w:rsidP="006C55AB">
      <w:pPr>
        <w:ind w:left="851" w:firstLine="0"/>
        <w:rPr>
          <w:rStyle w:val="Siln"/>
        </w:rPr>
      </w:pPr>
      <w:r>
        <w:rPr>
          <w:rStyle w:val="Siln"/>
        </w:rPr>
        <w:t>YST 8</w:t>
      </w:r>
      <w:r w:rsidR="002F5510" w:rsidRPr="002F5510">
        <w:rPr>
          <w:rStyle w:val="Siln"/>
        </w:rPr>
        <w:tab/>
      </w:r>
    </w:p>
    <w:p w:rsidR="00DE4FEE" w:rsidRDefault="002F5510" w:rsidP="006C55AB">
      <w:pPr>
        <w:ind w:firstLine="851"/>
        <w:rPr>
          <w:color w:val="000000" w:themeColor="text1"/>
        </w:rPr>
      </w:pPr>
      <w:r>
        <w:rPr>
          <w:color w:val="000000" w:themeColor="text1"/>
        </w:rPr>
        <w:t>Identifikované mikroorganizmy sme izolovali z vhodného neselektívneho kultivačného média – Sabouraudov agar, podľa štandardných mikrobiologických techník</w:t>
      </w:r>
      <w:r w:rsidR="00305C5A">
        <w:rPr>
          <w:color w:val="000000" w:themeColor="text1"/>
        </w:rPr>
        <w:t>.</w:t>
      </w:r>
    </w:p>
    <w:p w:rsidR="0095220F" w:rsidRDefault="0095220F" w:rsidP="009E7987">
      <w:pPr>
        <w:ind w:firstLine="0"/>
        <w:rPr>
          <w:b/>
          <w:color w:val="000000" w:themeColor="text1"/>
        </w:rPr>
      </w:pPr>
    </w:p>
    <w:p w:rsidR="00305C5A" w:rsidRDefault="00305C5A" w:rsidP="00DE4FEE">
      <w:pPr>
        <w:rPr>
          <w:b/>
          <w:color w:val="000000" w:themeColor="text1"/>
        </w:rPr>
      </w:pPr>
      <w:r>
        <w:rPr>
          <w:b/>
          <w:color w:val="000000" w:themeColor="text1"/>
        </w:rPr>
        <w:t>Pracovný postup</w:t>
      </w:r>
    </w:p>
    <w:p w:rsidR="00305C5A" w:rsidRDefault="00305C5A" w:rsidP="00FA0342">
      <w:pPr>
        <w:pStyle w:val="Odsekzoznamu"/>
        <w:numPr>
          <w:ilvl w:val="0"/>
          <w:numId w:val="25"/>
        </w:numPr>
        <w:rPr>
          <w:color w:val="000000" w:themeColor="text1"/>
        </w:rPr>
      </w:pPr>
      <w:r>
        <w:rPr>
          <w:color w:val="000000" w:themeColor="text1"/>
        </w:rPr>
        <w:t>Jednorazovou kľučkou sme nabrali z čistej kultúry niekoľko dobre izolovaných kolónií.</w:t>
      </w:r>
    </w:p>
    <w:p w:rsidR="00305C5A" w:rsidRDefault="00305C5A" w:rsidP="00FA0342">
      <w:pPr>
        <w:pStyle w:val="Odsekzoznamu"/>
        <w:numPr>
          <w:ilvl w:val="0"/>
          <w:numId w:val="25"/>
        </w:numPr>
        <w:rPr>
          <w:color w:val="000000" w:themeColor="text1"/>
        </w:rPr>
      </w:pPr>
      <w:r>
        <w:rPr>
          <w:color w:val="000000" w:themeColor="text1"/>
        </w:rPr>
        <w:t>Rozsuspendovali sme vzorku v sterilnom nepufrovanom vytemperovanom fyziologickom roztoku.</w:t>
      </w:r>
    </w:p>
    <w:p w:rsidR="00305C5A" w:rsidRDefault="00305C5A" w:rsidP="00FA0342">
      <w:pPr>
        <w:pStyle w:val="Odsekzoznamu"/>
        <w:numPr>
          <w:ilvl w:val="0"/>
          <w:numId w:val="25"/>
        </w:numPr>
        <w:rPr>
          <w:color w:val="000000" w:themeColor="text1"/>
        </w:rPr>
      </w:pPr>
      <w:r>
        <w:rPr>
          <w:color w:val="000000" w:themeColor="text1"/>
        </w:rPr>
        <w:t>Zákal riadnej homogenizovanej suspenzie musí zodpovedať 3-5 McF.</w:t>
      </w:r>
    </w:p>
    <w:p w:rsidR="00305C5A" w:rsidRPr="00305C5A" w:rsidRDefault="00305C5A" w:rsidP="00FA0342">
      <w:pPr>
        <w:pStyle w:val="Odsekzoznamu"/>
        <w:numPr>
          <w:ilvl w:val="0"/>
          <w:numId w:val="25"/>
        </w:numPr>
        <w:rPr>
          <w:color w:val="000000" w:themeColor="text1"/>
        </w:rPr>
      </w:pPr>
      <w:r>
        <w:rPr>
          <w:color w:val="000000" w:themeColor="text1"/>
        </w:rPr>
        <w:t xml:space="preserve">Napipetovali sme do každej jamky mikrotitračnej doštičky </w:t>
      </w:r>
      <w:r w:rsidR="00DA7094" w:rsidRPr="00DA7094">
        <w:t>100</w:t>
      </w:r>
      <w:r w:rsidRPr="00DA7094">
        <w:t xml:space="preserve"> </w:t>
      </w:r>
      <w:r w:rsidRPr="00DA7094">
        <w:rPr>
          <w:shd w:val="clear" w:color="auto" w:fill="FFFFFF"/>
        </w:rPr>
        <w:t>μl</w:t>
      </w:r>
      <w:r>
        <w:rPr>
          <w:color w:val="000000" w:themeColor="text1"/>
          <w:shd w:val="clear" w:color="auto" w:fill="FFFFFF"/>
        </w:rPr>
        <w:t xml:space="preserve"> suspenzie.</w:t>
      </w:r>
    </w:p>
    <w:p w:rsidR="00305C5A" w:rsidRDefault="00305C5A" w:rsidP="00FA0342">
      <w:pPr>
        <w:pStyle w:val="Odsekzoznamu"/>
        <w:numPr>
          <w:ilvl w:val="0"/>
          <w:numId w:val="25"/>
        </w:numPr>
        <w:rPr>
          <w:color w:val="000000" w:themeColor="text1"/>
        </w:rPr>
      </w:pPr>
      <w:r>
        <w:rPr>
          <w:color w:val="000000" w:themeColor="text1"/>
        </w:rPr>
        <w:t>Jamky od A – D sme zakvapkali dvomi kvapkami par</w:t>
      </w:r>
      <w:r w:rsidR="009E70B5">
        <w:rPr>
          <w:color w:val="000000" w:themeColor="text1"/>
        </w:rPr>
        <w:t>a</w:t>
      </w:r>
      <w:r>
        <w:rPr>
          <w:color w:val="000000" w:themeColor="text1"/>
        </w:rPr>
        <w:t xml:space="preserve">fínového oleja. </w:t>
      </w:r>
    </w:p>
    <w:p w:rsidR="00CA5C48" w:rsidRDefault="00CA5C48" w:rsidP="00FA0342">
      <w:pPr>
        <w:pStyle w:val="Odsekzoznamu"/>
        <w:numPr>
          <w:ilvl w:val="0"/>
          <w:numId w:val="25"/>
        </w:numPr>
        <w:rPr>
          <w:color w:val="000000" w:themeColor="text1"/>
        </w:rPr>
      </w:pPr>
      <w:r>
        <w:rPr>
          <w:color w:val="000000" w:themeColor="text1"/>
        </w:rPr>
        <w:t xml:space="preserve">Nechali sme inkubovať v termostate pri 24°C 24 hodín. </w:t>
      </w:r>
    </w:p>
    <w:p w:rsidR="0095220F" w:rsidRPr="00305C5A" w:rsidRDefault="0095220F" w:rsidP="00FA0342">
      <w:pPr>
        <w:pStyle w:val="Odsekzoznamu"/>
        <w:numPr>
          <w:ilvl w:val="0"/>
          <w:numId w:val="25"/>
        </w:numPr>
        <w:rPr>
          <w:color w:val="000000" w:themeColor="text1"/>
        </w:rPr>
      </w:pPr>
      <w:r>
        <w:rPr>
          <w:color w:val="000000" w:themeColor="text1"/>
        </w:rPr>
        <w:t>Odčítali sme vzorky podľa vyhodnocovacieho formuláru (obr</w:t>
      </w:r>
      <w:r w:rsidR="00DC58A1">
        <w:rPr>
          <w:color w:val="000000" w:themeColor="text1"/>
        </w:rPr>
        <w:t xml:space="preserve">ázok </w:t>
      </w:r>
      <w:r>
        <w:rPr>
          <w:color w:val="000000" w:themeColor="text1"/>
        </w:rPr>
        <w:t>1</w:t>
      </w:r>
      <w:r w:rsidR="00A63237">
        <w:rPr>
          <w:color w:val="000000" w:themeColor="text1"/>
        </w:rPr>
        <w:t>8</w:t>
      </w:r>
      <w:r>
        <w:rPr>
          <w:color w:val="000000" w:themeColor="text1"/>
        </w:rPr>
        <w:t>).</w:t>
      </w:r>
    </w:p>
    <w:p w:rsidR="00860BDB" w:rsidRDefault="00860BDB" w:rsidP="00A0146A">
      <w:pPr>
        <w:rPr>
          <w:color w:val="000000" w:themeColor="text1"/>
        </w:rPr>
      </w:pPr>
    </w:p>
    <w:p w:rsidR="004B38CA" w:rsidRPr="004B38CA" w:rsidRDefault="009E7987" w:rsidP="00D52A10">
      <w:pPr>
        <w:ind w:firstLine="0"/>
      </w:pPr>
      <w:r>
        <w:rPr>
          <w:noProof/>
        </w:rPr>
        <w:drawing>
          <wp:anchor distT="0" distB="0" distL="114300" distR="114300" simplePos="0" relativeHeight="251683840" behindDoc="1" locked="0" layoutInCell="1" allowOverlap="1">
            <wp:simplePos x="0" y="0"/>
            <wp:positionH relativeFrom="column">
              <wp:posOffset>194945</wp:posOffset>
            </wp:positionH>
            <wp:positionV relativeFrom="paragraph">
              <wp:posOffset>19685</wp:posOffset>
            </wp:positionV>
            <wp:extent cx="5129530" cy="2013585"/>
            <wp:effectExtent l="19050" t="0" r="0" b="0"/>
            <wp:wrapTight wrapText="bothSides">
              <wp:wrapPolygon edited="0">
                <wp:start x="-80" y="0"/>
                <wp:lineTo x="-80" y="21457"/>
                <wp:lineTo x="21579" y="21457"/>
                <wp:lineTo x="21579" y="0"/>
                <wp:lineTo x="-80" y="0"/>
              </wp:wrapPolygon>
            </wp:wrapTight>
            <wp:docPr id="27" name="Obrázok 26" descr="vyhodnocovací form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yhodnocovací formular.png"/>
                    <pic:cNvPicPr/>
                  </pic:nvPicPr>
                  <pic:blipFill>
                    <a:blip r:embed="rId43" cstate="print"/>
                    <a:stretch>
                      <a:fillRect/>
                    </a:stretch>
                  </pic:blipFill>
                  <pic:spPr>
                    <a:xfrm>
                      <a:off x="0" y="0"/>
                      <a:ext cx="5129530" cy="2013585"/>
                    </a:xfrm>
                    <a:prstGeom prst="rect">
                      <a:avLst/>
                    </a:prstGeom>
                  </pic:spPr>
                </pic:pic>
              </a:graphicData>
            </a:graphic>
          </wp:anchor>
        </w:drawing>
      </w:r>
    </w:p>
    <w:p w:rsidR="004B38CA" w:rsidRPr="00E65F96" w:rsidDel="00B836D8" w:rsidRDefault="004B38CA" w:rsidP="004B38CA">
      <w:pPr>
        <w:rPr>
          <w:del w:id="14" w:author="Konto Microsoft" w:date="2021-04-12T18:31:00Z"/>
        </w:rPr>
      </w:pPr>
    </w:p>
    <w:p w:rsidR="00562BA0" w:rsidRDefault="00DC58A1" w:rsidP="000E48A6">
      <w:pPr>
        <w:jc w:val="center"/>
      </w:pPr>
      <w:r>
        <w:rPr>
          <w:b/>
        </w:rPr>
        <w:t xml:space="preserve">Obrázok </w:t>
      </w:r>
      <w:r w:rsidR="006E152C">
        <w:rPr>
          <w:b/>
        </w:rPr>
        <w:t>1</w:t>
      </w:r>
      <w:r w:rsidR="00A63237">
        <w:rPr>
          <w:b/>
        </w:rPr>
        <w:t>8</w:t>
      </w:r>
      <w:r w:rsidR="004B38CA">
        <w:t xml:space="preserve"> Vyhodnocovací formulár</w:t>
      </w:r>
      <w:r w:rsidR="00BE416D">
        <w:t xml:space="preserve"> (Diagnostics, </w:t>
      </w:r>
      <w:r w:rsidR="000E2710">
        <w:t>2018</w:t>
      </w:r>
      <w:r w:rsidR="00BE416D">
        <w:t>)</w:t>
      </w:r>
    </w:p>
    <w:p w:rsidR="00562BA0" w:rsidRDefault="00562BA0" w:rsidP="0018128D">
      <w:pPr>
        <w:ind w:firstLine="0"/>
      </w:pPr>
    </w:p>
    <w:p w:rsidR="00562BA0" w:rsidRDefault="00B70DFF" w:rsidP="009B703E">
      <w:pPr>
        <w:ind w:firstLine="851"/>
      </w:pPr>
      <w:r>
        <w:rPr>
          <w:rStyle w:val="Siln"/>
          <w:b w:val="0"/>
          <w:sz w:val="24"/>
        </w:rPr>
        <w:t>Ako môžeme vidieť na obrázku 19</w:t>
      </w:r>
      <w:r w:rsidR="009B703E">
        <w:rPr>
          <w:rStyle w:val="Siln"/>
          <w:b w:val="0"/>
          <w:sz w:val="24"/>
        </w:rPr>
        <w:t xml:space="preserve"> v prvom prípade vplyvom metabolickej aktivity </w:t>
      </w:r>
      <w:r w:rsidR="009B703E" w:rsidRPr="00A209EE">
        <w:rPr>
          <w:rStyle w:val="Siln"/>
          <w:b w:val="0"/>
          <w:i/>
          <w:sz w:val="24"/>
        </w:rPr>
        <w:t>C. glabrata</w:t>
      </w:r>
      <w:r w:rsidR="009B703E">
        <w:rPr>
          <w:rStyle w:val="Siln"/>
          <w:b w:val="0"/>
          <w:sz w:val="24"/>
        </w:rPr>
        <w:t xml:space="preserve"> došlo k farebnej zmene tretej jamky, ktorá sa sfarbila na žlto, čo predstavuje pozitívny výsledok pre trehalózu. Pri druhej vzorke máme viditeľnú farebnú zmenu v druhej jamke, kde sacharóza je slabo zelená, čo je typické pre </w:t>
      </w:r>
      <w:r w:rsidR="009B703E">
        <w:rPr>
          <w:rStyle w:val="Siln"/>
          <w:b w:val="0"/>
          <w:i/>
          <w:sz w:val="24"/>
        </w:rPr>
        <w:t>C. parapsilosis.</w:t>
      </w:r>
      <w:r w:rsidR="009B703E">
        <w:rPr>
          <w:rStyle w:val="Siln"/>
          <w:b w:val="0"/>
          <w:sz w:val="24"/>
        </w:rPr>
        <w:t xml:space="preserve"> Farebná zmena sacharózy nemusí nastať. Zmenu možno vidieť aj v siedmej jamke, kde prolín má nažltlú farbu, čo je dôsledkom pozitívnej reakcie. Ostatné jamky sa neprejavili zmenou farby, majú zákal pôvodnej suspenzie.  V treťom type sa nám nezafarbila ani jedna </w:t>
      </w:r>
      <w:r w:rsidR="009B703E">
        <w:rPr>
          <w:rStyle w:val="Siln"/>
          <w:b w:val="0"/>
          <w:sz w:val="24"/>
        </w:rPr>
        <w:lastRenderedPageBreak/>
        <w:t>jamka, čo znamená, že všetky reakcie sú negatívne a jedná sa o </w:t>
      </w:r>
      <w:r w:rsidR="009B703E">
        <w:rPr>
          <w:rStyle w:val="Siln"/>
          <w:b w:val="0"/>
          <w:i/>
          <w:sz w:val="24"/>
        </w:rPr>
        <w:t xml:space="preserve">C. krusei, </w:t>
      </w:r>
      <w:r w:rsidR="009B703E">
        <w:rPr>
          <w:rStyle w:val="Siln"/>
          <w:b w:val="0"/>
          <w:sz w:val="24"/>
        </w:rPr>
        <w:t>ktorá nevykazuje žiadnu metabolickú aktivitu.</w:t>
      </w:r>
      <w:r w:rsidR="009B703E">
        <w:rPr>
          <w:rStyle w:val="Siln"/>
          <w:b w:val="0"/>
          <w:i/>
          <w:sz w:val="24"/>
        </w:rPr>
        <w:t xml:space="preserve"> </w:t>
      </w:r>
      <w:r w:rsidR="009B703E">
        <w:rPr>
          <w:rStyle w:val="Siln"/>
          <w:b w:val="0"/>
          <w:sz w:val="24"/>
        </w:rPr>
        <w:t xml:space="preserve">Vplyvom metabolickej aktivity </w:t>
      </w:r>
      <w:r w:rsidR="009B703E" w:rsidRPr="005E11D6">
        <w:rPr>
          <w:rStyle w:val="Siln"/>
          <w:b w:val="0"/>
          <w:i/>
          <w:sz w:val="24"/>
        </w:rPr>
        <w:t>C. tropicalis</w:t>
      </w:r>
      <w:r w:rsidR="009B703E">
        <w:rPr>
          <w:rStyle w:val="Siln"/>
          <w:b w:val="0"/>
          <w:i/>
          <w:sz w:val="24"/>
        </w:rPr>
        <w:t xml:space="preserve"> </w:t>
      </w:r>
      <w:r w:rsidR="009B703E">
        <w:rPr>
          <w:rStyle w:val="Siln"/>
          <w:b w:val="0"/>
          <w:sz w:val="24"/>
        </w:rPr>
        <w:t>dôjde k farebnej zmene v druhej (sacharóza) a tretej jamke (trehalóza). V piatom riadku na obrázku 33 môžeme vidieť žlté zafarbenie v druhej jamke (sacharóza),  v štvrtej jamke (rafinóza) a slabo žltý zákal v piatej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-galaktozidáza</w:t>
      </w:r>
      <w:r w:rsidR="009B703E">
        <w:rPr>
          <w:rStyle w:val="Siln"/>
          <w:b w:val="0"/>
          <w:sz w:val="24"/>
        </w:rPr>
        <w:t>) a ôsmej jamke (</w:t>
      </w:r>
      <w:r w:rsidR="009B703E" w:rsidRPr="00BF4C4F">
        <w:rPr>
          <w:rStyle w:val="Zvraznenie"/>
          <w:bCs/>
          <w:i w:val="0"/>
          <w:iCs w:val="0"/>
          <w:color w:val="000000" w:themeColor="text1"/>
          <w:shd w:val="clear" w:color="auto" w:fill="FFFFFF"/>
        </w:rPr>
        <w:t>β</w:t>
      </w:r>
      <w:r w:rsidR="009B703E">
        <w:rPr>
          <w:rStyle w:val="Siln"/>
          <w:b w:val="0"/>
          <w:sz w:val="24"/>
        </w:rPr>
        <w:t xml:space="preserve"> -glukozidáza), čo naznačuje, že sa jedná o kvasinku </w:t>
      </w:r>
      <w:r w:rsidR="009B703E">
        <w:rPr>
          <w:rStyle w:val="Siln"/>
          <w:b w:val="0"/>
          <w:i/>
          <w:sz w:val="24"/>
        </w:rPr>
        <w:t xml:space="preserve">C.kefyr. C. lusitaniae </w:t>
      </w:r>
      <w:r w:rsidR="009B703E">
        <w:rPr>
          <w:rStyle w:val="Siln"/>
          <w:b w:val="0"/>
          <w:sz w:val="24"/>
        </w:rPr>
        <w:t>vplyvom svojej metabolickej aktivity fermentuje sacharózu v druhej jamke. Trehalóza v tretej jamke je slabo zelenej farby, k tejto reakcii môže aj nemusí dôjsť. Prolín a </w:t>
      </w:r>
      <w:r w:rsidR="009B703E" w:rsidRPr="00BF4C4F">
        <w:rPr>
          <w:rStyle w:val="Zvraznenie"/>
          <w:bCs/>
          <w:i w:val="0"/>
          <w:iCs w:val="0"/>
          <w:color w:val="000000" w:themeColor="text1"/>
          <w:shd w:val="clear" w:color="auto" w:fill="FFFFFF"/>
        </w:rPr>
        <w:t>β</w:t>
      </w:r>
      <w:r w:rsidR="009B703E">
        <w:rPr>
          <w:rStyle w:val="Siln"/>
          <w:b w:val="0"/>
          <w:sz w:val="24"/>
        </w:rPr>
        <w:t>-glukozidáza v posledných dvoch jamkách sú nažltlé, čo znamená pozitívnu reakciu. V poslednom siedmom prípade došlo k farebnej zmene zo zelenej na žltú v druhej (sacharóza) a štvrtej jamke (rafinóza), na slabo žlto zreagovali prolín a </w:t>
      </w:r>
      <w:r w:rsidR="009B703E" w:rsidRPr="00BF4C4F">
        <w:rPr>
          <w:rStyle w:val="Zvraznenie"/>
          <w:bCs/>
          <w:i w:val="0"/>
          <w:iCs w:val="0"/>
          <w:color w:val="000000" w:themeColor="text1"/>
          <w:shd w:val="clear" w:color="auto" w:fill="FFFFFF"/>
        </w:rPr>
        <w:t>β</w:t>
      </w:r>
      <w:r w:rsidR="009B703E">
        <w:rPr>
          <w:rStyle w:val="Zvraznenie"/>
          <w:bCs/>
          <w:i w:val="0"/>
          <w:iCs w:val="0"/>
          <w:color w:val="000000" w:themeColor="text1"/>
          <w:shd w:val="clear" w:color="auto" w:fill="FFFFFF"/>
        </w:rPr>
        <w:t>-glukozidáza v ostatných dvoch jamkách.</w:t>
      </w:r>
    </w:p>
    <w:p w:rsidR="00562BA0" w:rsidRDefault="00562BA0" w:rsidP="0018128D">
      <w:pPr>
        <w:ind w:firstLine="0"/>
      </w:pPr>
    </w:p>
    <w:p w:rsidR="00562BA0" w:rsidRDefault="000E48A6" w:rsidP="0018128D">
      <w:pPr>
        <w:ind w:firstLine="0"/>
      </w:pPr>
      <w:r>
        <w:rPr>
          <w:noProof/>
        </w:rPr>
        <w:drawing>
          <wp:anchor distT="0" distB="0" distL="114300" distR="114300" simplePos="0" relativeHeight="251696128" behindDoc="1" locked="0" layoutInCell="1" allowOverlap="1">
            <wp:simplePos x="0" y="0"/>
            <wp:positionH relativeFrom="column">
              <wp:posOffset>663575</wp:posOffset>
            </wp:positionH>
            <wp:positionV relativeFrom="paragraph">
              <wp:posOffset>143510</wp:posOffset>
            </wp:positionV>
            <wp:extent cx="4314825" cy="3345180"/>
            <wp:effectExtent l="19050" t="0" r="9525" b="0"/>
            <wp:wrapTight wrapText="bothSides">
              <wp:wrapPolygon edited="0">
                <wp:start x="-95" y="0"/>
                <wp:lineTo x="-95" y="21526"/>
                <wp:lineTo x="21648" y="21526"/>
                <wp:lineTo x="21648" y="0"/>
                <wp:lineTo x="-95" y="0"/>
              </wp:wrapPolygon>
            </wp:wrapTight>
            <wp:docPr id="17" name="Obrázok 22" descr="yst_plus_mi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t_plus_minus.JPG"/>
                    <pic:cNvPicPr/>
                  </pic:nvPicPr>
                  <pic:blipFill>
                    <a:blip r:embed="rId44" cstate="print"/>
                    <a:stretch>
                      <a:fillRect/>
                    </a:stretch>
                  </pic:blipFill>
                  <pic:spPr>
                    <a:xfrm>
                      <a:off x="0" y="0"/>
                      <a:ext cx="4314825" cy="3345180"/>
                    </a:xfrm>
                    <a:prstGeom prst="rect">
                      <a:avLst/>
                    </a:prstGeom>
                  </pic:spPr>
                </pic:pic>
              </a:graphicData>
            </a:graphic>
          </wp:anchor>
        </w:drawing>
      </w: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18128D">
      <w:pPr>
        <w:ind w:firstLine="0"/>
      </w:pPr>
    </w:p>
    <w:p w:rsidR="00562BA0" w:rsidRDefault="00562BA0" w:rsidP="00562BA0">
      <w:pPr>
        <w:ind w:left="106" w:firstLine="708"/>
      </w:pPr>
      <w:r>
        <w:rPr>
          <w:b/>
        </w:rPr>
        <w:t>Obrázok</w:t>
      </w:r>
      <w:r w:rsidRPr="009A6EFE">
        <w:rPr>
          <w:b/>
        </w:rPr>
        <w:t xml:space="preserve"> </w:t>
      </w:r>
      <w:r w:rsidR="00B70DFF">
        <w:rPr>
          <w:b/>
        </w:rPr>
        <w:t>19</w:t>
      </w:r>
      <w:r>
        <w:rPr>
          <w:b/>
        </w:rPr>
        <w:t xml:space="preserve"> </w:t>
      </w:r>
      <w:r>
        <w:t>Hodnotenie Biochemického testu YST 8 u jednotlivých kmeňov</w:t>
      </w:r>
    </w:p>
    <w:p w:rsidR="00562BA0" w:rsidRPr="00D06C52" w:rsidRDefault="00562BA0" w:rsidP="00562BA0">
      <w:pPr>
        <w:ind w:left="2832" w:firstLine="708"/>
      </w:pPr>
      <w:r w:rsidRPr="00D06C52">
        <w:t>(foto: Kováčová, 2020)</w:t>
      </w:r>
    </w:p>
    <w:p w:rsidR="00562BA0" w:rsidRDefault="00562BA0" w:rsidP="00562BA0">
      <w:pPr>
        <w:pStyle w:val="Odsekzoznamu"/>
        <w:numPr>
          <w:ilvl w:val="0"/>
          <w:numId w:val="30"/>
        </w:numPr>
      </w:pPr>
      <w:r w:rsidRPr="00111F3B">
        <w:rPr>
          <w:i/>
        </w:rPr>
        <w:t>C. glabrata</w:t>
      </w:r>
      <w:r>
        <w:t xml:space="preserve"> 2. </w:t>
      </w:r>
      <w:r w:rsidRPr="00111F3B">
        <w:rPr>
          <w:i/>
        </w:rPr>
        <w:t xml:space="preserve">C. parapsilosis </w:t>
      </w:r>
      <w:r>
        <w:t xml:space="preserve">3. </w:t>
      </w:r>
      <w:r w:rsidRPr="00111F3B">
        <w:rPr>
          <w:i/>
        </w:rPr>
        <w:t>C. krusei</w:t>
      </w:r>
      <w:r>
        <w:t xml:space="preserve"> 4. </w:t>
      </w:r>
      <w:r w:rsidRPr="00111F3B">
        <w:rPr>
          <w:i/>
        </w:rPr>
        <w:t>C. tropicalis</w:t>
      </w:r>
      <w:r>
        <w:t xml:space="preserve"> 5. </w:t>
      </w:r>
      <w:r w:rsidRPr="005E11D6">
        <w:rPr>
          <w:i/>
        </w:rPr>
        <w:t>C. kefyr</w:t>
      </w:r>
      <w:r>
        <w:t xml:space="preserve"> </w:t>
      </w:r>
    </w:p>
    <w:p w:rsidR="00562BA0" w:rsidRPr="00BC4CB1" w:rsidRDefault="00562BA0" w:rsidP="00562BA0">
      <w:pPr>
        <w:pStyle w:val="Odsekzoznamu"/>
        <w:ind w:left="814" w:firstLine="0"/>
      </w:pPr>
      <w:r>
        <w:t xml:space="preserve">6. </w:t>
      </w:r>
      <w:r w:rsidRPr="00111F3B">
        <w:rPr>
          <w:i/>
        </w:rPr>
        <w:t xml:space="preserve">C. lusitaniae </w:t>
      </w:r>
      <w:r>
        <w:t xml:space="preserve">7. </w:t>
      </w:r>
      <w:r w:rsidRPr="00111F3B">
        <w:rPr>
          <w:i/>
        </w:rPr>
        <w:t>C. guilliermondii</w:t>
      </w:r>
    </w:p>
    <w:p w:rsidR="00562BA0" w:rsidRDefault="00562BA0" w:rsidP="00562BA0">
      <w:pPr>
        <w:pStyle w:val="Odsekzoznamu"/>
        <w:ind w:left="814" w:firstLine="0"/>
        <w:rPr>
          <w:rStyle w:val="Siln"/>
          <w:b w:val="0"/>
          <w:sz w:val="24"/>
        </w:rPr>
      </w:pPr>
      <w:r>
        <w:rPr>
          <w:rStyle w:val="Siln"/>
          <w:b w:val="0"/>
          <w:sz w:val="24"/>
        </w:rPr>
        <w:t>Výsledok reakcie:  + pozitívny, - negatívny, v variabilný</w:t>
      </w:r>
    </w:p>
    <w:p w:rsidR="00562BA0" w:rsidRDefault="00562BA0" w:rsidP="0018128D">
      <w:pPr>
        <w:ind w:firstLine="0"/>
      </w:pPr>
    </w:p>
    <w:p w:rsidR="00D06C52" w:rsidRDefault="00D06C52" w:rsidP="0018128D">
      <w:pPr>
        <w:ind w:firstLine="0"/>
      </w:pPr>
    </w:p>
    <w:p w:rsidR="00DE4FEE" w:rsidRPr="002F5510" w:rsidRDefault="0095220F" w:rsidP="00D26077">
      <w:pPr>
        <w:ind w:left="851" w:hanging="851"/>
        <w:rPr>
          <w:rStyle w:val="Siln"/>
        </w:rPr>
      </w:pPr>
      <w:r>
        <w:rPr>
          <w:rStyle w:val="Siln"/>
        </w:rPr>
        <w:lastRenderedPageBreak/>
        <w:t>3</w:t>
      </w:r>
      <w:r w:rsidR="00DA7094">
        <w:rPr>
          <w:rStyle w:val="Siln"/>
        </w:rPr>
        <w:t>.8</w:t>
      </w:r>
      <w:r w:rsidR="00D52A10">
        <w:rPr>
          <w:rStyle w:val="Siln"/>
        </w:rPr>
        <w:t>.1</w:t>
      </w:r>
      <w:r w:rsidR="002F5510" w:rsidRPr="002F5510">
        <w:rPr>
          <w:rStyle w:val="Siln"/>
        </w:rPr>
        <w:t xml:space="preserve"> </w:t>
      </w:r>
      <w:r w:rsidR="00D26077">
        <w:rPr>
          <w:rStyle w:val="Siln"/>
        </w:rPr>
        <w:tab/>
      </w:r>
      <w:r w:rsidR="00DE4FEE" w:rsidRPr="002F5510">
        <w:rPr>
          <w:rStyle w:val="Siln"/>
        </w:rPr>
        <w:t>Hodnotenie mikromorfologických znakov mikroskopických húb metódou mikrokultúry</w:t>
      </w:r>
    </w:p>
    <w:p w:rsidR="00DE4FEE" w:rsidRPr="002B0B07" w:rsidRDefault="00DE4FEE" w:rsidP="002B0B07">
      <w:pPr>
        <w:ind w:firstLine="851"/>
      </w:pPr>
      <w:r>
        <w:rPr>
          <w:color w:val="000000" w:themeColor="text1"/>
        </w:rPr>
        <w:t>Podmienkou druhovej identifikácie izolátov mikroskopických húb je práca s </w:t>
      </w:r>
      <w:r w:rsidR="00493D61">
        <w:rPr>
          <w:color w:val="000000" w:themeColor="text1"/>
        </w:rPr>
        <w:t>čistou</w:t>
      </w:r>
      <w:r>
        <w:rPr>
          <w:color w:val="000000" w:themeColor="text1"/>
        </w:rPr>
        <w:t xml:space="preserve"> izolovanou kultúrou. Analýza mikromorfologických znakov pomocou mikrokultúry je metóda, ktorá sa využíva pri identifikácii kvasiniek aj vláknitých húb. Je to metóda mikrokultivácie. Na agarový bloček, ktorý je umiestnený na sterilnom podložnom sklíčku sa nanesie časť izolovanej kultúry. Po 24 hodinách inkubácie v termostate sa pomocou mikroskopu hodnotia mikromorfologické charakteristiky a znaky rastúcej huby. Pri mikroskopickom hodnotení mikromorfologických znakov je dôležité, aby boli posudzované dobre vyvinuté </w:t>
      </w:r>
      <w:r w:rsidRPr="002A560E">
        <w:t>kolónie (P</w:t>
      </w:r>
      <w:r w:rsidRPr="002A560E">
        <w:rPr>
          <w:shd w:val="clear" w:color="auto" w:fill="FFFFFF"/>
        </w:rPr>
        <w:t>öczová, 2020</w:t>
      </w:r>
      <w:r w:rsidRPr="002A560E">
        <w:t>).</w:t>
      </w:r>
    </w:p>
    <w:p w:rsidR="00B55925" w:rsidRDefault="00B55925" w:rsidP="00467C49">
      <w:pPr>
        <w:ind w:firstLine="0"/>
        <w:rPr>
          <w:b/>
        </w:rPr>
      </w:pPr>
    </w:p>
    <w:p w:rsidR="00467C49" w:rsidRDefault="00467C49" w:rsidP="00467C49">
      <w:pPr>
        <w:ind w:firstLine="0"/>
        <w:rPr>
          <w:b/>
        </w:rPr>
      </w:pPr>
      <w:r>
        <w:rPr>
          <w:b/>
        </w:rPr>
        <w:t>Klinická interpretácia</w:t>
      </w:r>
    </w:p>
    <w:p w:rsidR="00467C49" w:rsidRPr="00467C49" w:rsidRDefault="00467C49" w:rsidP="00467C49">
      <w:pPr>
        <w:ind w:firstLine="0"/>
      </w:pPr>
      <w:r>
        <w:t>Pri hodnotení mikrokultúry z čistej primokultúry alebo subkultúry sa okrem vzhľadu sleduje:</w:t>
      </w:r>
    </w:p>
    <w:p w:rsidR="00467C49" w:rsidRDefault="00467C49" w:rsidP="00FA0342">
      <w:pPr>
        <w:pStyle w:val="Odsekzoznamu"/>
        <w:numPr>
          <w:ilvl w:val="0"/>
          <w:numId w:val="24"/>
        </w:numPr>
      </w:pPr>
      <w:r>
        <w:t>Prítomnosť hýf, mycélia, pseudomycélia, spôsob ich vetvenia</w:t>
      </w:r>
    </w:p>
    <w:p w:rsidR="00467C49" w:rsidRDefault="00467C49" w:rsidP="00FA0342">
      <w:pPr>
        <w:pStyle w:val="Odsekzoznamu"/>
        <w:numPr>
          <w:ilvl w:val="0"/>
          <w:numId w:val="24"/>
        </w:numPr>
      </w:pPr>
      <w:r>
        <w:t xml:space="preserve">Charakter hýf – hrúbka, septované / neseptované / hyalínne / rovné, vetvené, </w:t>
      </w:r>
      <w:r w:rsidRPr="00493D61">
        <w:rPr>
          <w:color w:val="000000" w:themeColor="text1"/>
        </w:rPr>
        <w:t>špirálne</w:t>
      </w:r>
      <w:r w:rsidR="0095220F">
        <w:rPr>
          <w:color w:val="000000" w:themeColor="text1"/>
        </w:rPr>
        <w:t xml:space="preserve">, </w:t>
      </w:r>
      <w:r w:rsidR="00493D61" w:rsidRPr="00493D61">
        <w:rPr>
          <w:color w:val="000000" w:themeColor="text1"/>
        </w:rPr>
        <w:t>svietnikovité</w:t>
      </w:r>
      <w:r w:rsidR="00493D61">
        <w:t>,</w:t>
      </w:r>
      <w:r>
        <w:t xml:space="preserve"> opozitné</w:t>
      </w:r>
    </w:p>
    <w:p w:rsidR="00467C49" w:rsidRDefault="00467C49" w:rsidP="00FA0342">
      <w:pPr>
        <w:pStyle w:val="Odsekzoznamu"/>
        <w:numPr>
          <w:ilvl w:val="0"/>
          <w:numId w:val="24"/>
        </w:numPr>
      </w:pPr>
      <w:r>
        <w:t>Prítomnosť konídií – tvar, veľkosť, povrch, usporiadanie, farba, makronídiá / mikronídiá, jednobunkové / viacbunkové</w:t>
      </w:r>
    </w:p>
    <w:p w:rsidR="00467C49" w:rsidRDefault="00467C49" w:rsidP="00FA0342">
      <w:pPr>
        <w:pStyle w:val="Odsekzoznamu"/>
        <w:numPr>
          <w:ilvl w:val="0"/>
          <w:numId w:val="24"/>
        </w:numPr>
      </w:pPr>
      <w:r>
        <w:t>Prítomnosť fialíd / nosičov – charakter, dĺžka</w:t>
      </w:r>
    </w:p>
    <w:p w:rsidR="00467C49" w:rsidRDefault="00467C49" w:rsidP="00FA0342">
      <w:pPr>
        <w:pStyle w:val="Odsekzoznamu"/>
        <w:numPr>
          <w:ilvl w:val="0"/>
          <w:numId w:val="24"/>
        </w:numPr>
      </w:pPr>
      <w:r>
        <w:t>Prítomnosť chlamydospór</w:t>
      </w:r>
    </w:p>
    <w:p w:rsidR="00467C49" w:rsidRDefault="00467C49" w:rsidP="00FA0342">
      <w:pPr>
        <w:pStyle w:val="Odsekzoznamu"/>
        <w:numPr>
          <w:ilvl w:val="0"/>
          <w:numId w:val="24"/>
        </w:numPr>
      </w:pPr>
      <w:r>
        <w:t>Prítomnosť puzdra</w:t>
      </w:r>
    </w:p>
    <w:p w:rsidR="00467C49" w:rsidRDefault="00467C49" w:rsidP="00FA0342">
      <w:pPr>
        <w:pStyle w:val="Odsekzoznamu"/>
        <w:numPr>
          <w:ilvl w:val="0"/>
          <w:numId w:val="24"/>
        </w:numPr>
      </w:pPr>
      <w:r>
        <w:t>Prítomnosť blastokonídií – tvar, usporiadanie a veľkosť</w:t>
      </w:r>
    </w:p>
    <w:p w:rsidR="00467C49" w:rsidRDefault="00467C49" w:rsidP="00FA0342">
      <w:pPr>
        <w:pStyle w:val="Odsekzoznamu"/>
        <w:numPr>
          <w:ilvl w:val="0"/>
          <w:numId w:val="24"/>
        </w:numPr>
      </w:pPr>
      <w:r>
        <w:t>Produkcia fruktifikačných štruktúr</w:t>
      </w:r>
    </w:p>
    <w:p w:rsidR="00467C49" w:rsidRDefault="00467C49" w:rsidP="00467C49">
      <w:pPr>
        <w:ind w:firstLine="0"/>
      </w:pPr>
    </w:p>
    <w:p w:rsidR="00467C49" w:rsidRDefault="00467C49" w:rsidP="00467C49">
      <w:pPr>
        <w:ind w:firstLine="0"/>
      </w:pPr>
      <w:r>
        <w:t xml:space="preserve">Na základe prítomnosti alebo neprítomnosti uvedených znakov sme identifikovali izolát mikroskopickej huby. </w:t>
      </w:r>
    </w:p>
    <w:p w:rsidR="00103783" w:rsidRPr="00467C49" w:rsidRDefault="00103783" w:rsidP="00467C49">
      <w:pPr>
        <w:ind w:firstLine="0"/>
      </w:pPr>
    </w:p>
    <w:p w:rsidR="00DE4FEE" w:rsidRDefault="00DE4FEE" w:rsidP="00DE4FEE">
      <w:pPr>
        <w:rPr>
          <w:b/>
        </w:rPr>
      </w:pPr>
      <w:r>
        <w:rPr>
          <w:b/>
        </w:rPr>
        <w:t>Pracovný postup prípravy mikrokultúry</w:t>
      </w:r>
    </w:p>
    <w:p w:rsidR="00DE4FEE" w:rsidRDefault="00DE4FEE" w:rsidP="00FA0342">
      <w:pPr>
        <w:pStyle w:val="Odsekzoznamu"/>
        <w:numPr>
          <w:ilvl w:val="0"/>
          <w:numId w:val="23"/>
        </w:numPr>
        <w:rPr>
          <w:color w:val="000000" w:themeColor="text1"/>
        </w:rPr>
      </w:pPr>
      <w:r>
        <w:rPr>
          <w:color w:val="000000" w:themeColor="text1"/>
        </w:rPr>
        <w:t>Do Petriho misky sme sterilnou pinzetou vložili sterilnú sklenú tyčinku a na ňu sme položili sterilné podložné sklíčko.</w:t>
      </w:r>
    </w:p>
    <w:p w:rsidR="00DE4FEE" w:rsidRDefault="00DE4FEE" w:rsidP="00FA0342">
      <w:pPr>
        <w:pStyle w:val="Odsekzoznamu"/>
        <w:numPr>
          <w:ilvl w:val="0"/>
          <w:numId w:val="23"/>
        </w:numPr>
        <w:rPr>
          <w:color w:val="000000" w:themeColor="text1"/>
        </w:rPr>
      </w:pPr>
      <w:r>
        <w:rPr>
          <w:color w:val="000000" w:themeColor="text1"/>
        </w:rPr>
        <w:t>Na jednorazové sterilné podložné  sklíčko sme vysterilizovaným a následne ochladeným skalpelom položili vyrezaný bloček CORN cca 1x1 cm.</w:t>
      </w:r>
    </w:p>
    <w:p w:rsidR="00DE4FEE" w:rsidRDefault="00DE4FEE" w:rsidP="00FA0342">
      <w:pPr>
        <w:pStyle w:val="Odsekzoznamu"/>
        <w:numPr>
          <w:ilvl w:val="0"/>
          <w:numId w:val="23"/>
        </w:numPr>
        <w:rPr>
          <w:color w:val="000000" w:themeColor="text1"/>
        </w:rPr>
      </w:pPr>
      <w:r>
        <w:rPr>
          <w:color w:val="000000" w:themeColor="text1"/>
        </w:rPr>
        <w:lastRenderedPageBreak/>
        <w:t>Hranou sterilnej kľučky sme z izolovanej kolónie kvasinky urobili náter v tva</w:t>
      </w:r>
      <w:r w:rsidR="00F35AA9">
        <w:rPr>
          <w:color w:val="000000" w:themeColor="text1"/>
        </w:rPr>
        <w:t>r</w:t>
      </w:r>
      <w:r>
        <w:rPr>
          <w:color w:val="000000" w:themeColor="text1"/>
        </w:rPr>
        <w:t>e dvojkríža.</w:t>
      </w:r>
    </w:p>
    <w:p w:rsidR="00DE4FEE" w:rsidRDefault="00DE4FEE" w:rsidP="00FA0342">
      <w:pPr>
        <w:pStyle w:val="Odsekzoznamu"/>
        <w:numPr>
          <w:ilvl w:val="0"/>
          <w:numId w:val="23"/>
        </w:numPr>
        <w:rPr>
          <w:color w:val="000000" w:themeColor="text1"/>
        </w:rPr>
      </w:pPr>
      <w:r>
        <w:rPr>
          <w:color w:val="000000" w:themeColor="text1"/>
        </w:rPr>
        <w:t>Naočkovaný CORN bloček sme prikryli sterilným krycím sklíčkom.</w:t>
      </w:r>
    </w:p>
    <w:p w:rsidR="00DE4FEE" w:rsidRDefault="00DE4FEE" w:rsidP="00FA0342">
      <w:pPr>
        <w:pStyle w:val="Odsekzoznamu"/>
        <w:numPr>
          <w:ilvl w:val="0"/>
          <w:numId w:val="23"/>
        </w:numPr>
        <w:rPr>
          <w:color w:val="000000" w:themeColor="text1"/>
        </w:rPr>
      </w:pPr>
      <w:r>
        <w:rPr>
          <w:color w:val="000000" w:themeColor="text1"/>
        </w:rPr>
        <w:t>Do Petriho misky sme vstrekli 0,5 ml deionizovanej vody na udržanie potrebnej vlhkosti.</w:t>
      </w:r>
    </w:p>
    <w:p w:rsidR="00DE4FEE" w:rsidRDefault="00DE4FEE" w:rsidP="00FA0342">
      <w:pPr>
        <w:pStyle w:val="Odsekzoznamu"/>
        <w:numPr>
          <w:ilvl w:val="0"/>
          <w:numId w:val="23"/>
        </w:numPr>
        <w:rPr>
          <w:color w:val="000000" w:themeColor="text1"/>
        </w:rPr>
      </w:pPr>
      <w:r>
        <w:rPr>
          <w:color w:val="000000" w:themeColor="text1"/>
        </w:rPr>
        <w:t>Naočkované mikrokultúry kvasiniek sme inkubovali v termostate pri 24°C 24 hodín</w:t>
      </w:r>
      <w:r w:rsidR="00DC58A1">
        <w:rPr>
          <w:color w:val="000000" w:themeColor="text1"/>
        </w:rPr>
        <w:t xml:space="preserve"> (obrázok </w:t>
      </w:r>
      <w:r w:rsidR="00257C16">
        <w:rPr>
          <w:color w:val="000000" w:themeColor="text1"/>
        </w:rPr>
        <w:t>20)</w:t>
      </w:r>
      <w:r>
        <w:rPr>
          <w:color w:val="000000" w:themeColor="text1"/>
        </w:rPr>
        <w:t>.</w:t>
      </w:r>
    </w:p>
    <w:p w:rsidR="001D4B54" w:rsidRPr="00111F3B" w:rsidRDefault="00DE4FEE" w:rsidP="00FA0342">
      <w:pPr>
        <w:pStyle w:val="Odsekzoznamu"/>
        <w:numPr>
          <w:ilvl w:val="0"/>
          <w:numId w:val="23"/>
        </w:numPr>
        <w:rPr>
          <w:color w:val="000000" w:themeColor="text1"/>
        </w:rPr>
      </w:pPr>
      <w:r>
        <w:rPr>
          <w:color w:val="000000" w:themeColor="text1"/>
        </w:rPr>
        <w:t>Následne sme hodnotili mikromorfologické znaky pri 20-40-násobnom zväčšení objektívu</w:t>
      </w:r>
      <w:r w:rsidR="00DC58A1">
        <w:rPr>
          <w:color w:val="000000" w:themeColor="text1"/>
        </w:rPr>
        <w:t xml:space="preserve"> (obrázok </w:t>
      </w:r>
      <w:r w:rsidR="00257C16">
        <w:rPr>
          <w:color w:val="000000" w:themeColor="text1"/>
        </w:rPr>
        <w:t>21)</w:t>
      </w:r>
      <w:r>
        <w:rPr>
          <w:color w:val="000000" w:themeColor="text1"/>
        </w:rPr>
        <w:t>.</w:t>
      </w:r>
    </w:p>
    <w:p w:rsidR="00DE4FEE" w:rsidRDefault="00822B60" w:rsidP="00A0146A">
      <w:r>
        <w:rPr>
          <w:noProof/>
        </w:rPr>
        <w:drawing>
          <wp:anchor distT="0" distB="0" distL="114300" distR="114300" simplePos="0" relativeHeight="251689984" behindDoc="1" locked="0" layoutInCell="1" allowOverlap="1">
            <wp:simplePos x="0" y="0"/>
            <wp:positionH relativeFrom="column">
              <wp:posOffset>1196975</wp:posOffset>
            </wp:positionH>
            <wp:positionV relativeFrom="paragraph">
              <wp:posOffset>53340</wp:posOffset>
            </wp:positionV>
            <wp:extent cx="3482340" cy="2438400"/>
            <wp:effectExtent l="19050" t="0" r="3810" b="0"/>
            <wp:wrapTight wrapText="bothSides">
              <wp:wrapPolygon edited="0">
                <wp:start x="-118" y="0"/>
                <wp:lineTo x="-118" y="21431"/>
                <wp:lineTo x="21624" y="21431"/>
                <wp:lineTo x="21624" y="0"/>
                <wp:lineTo x="-118" y="0"/>
              </wp:wrapPolygon>
            </wp:wrapTight>
            <wp:docPr id="21" name="Obrázok 20" descr="IMG_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41.jpg"/>
                    <pic:cNvPicPr/>
                  </pic:nvPicPr>
                  <pic:blipFill>
                    <a:blip r:embed="rId45" cstate="print"/>
                    <a:srcRect l="13314" t="19672" r="9051" b="7650"/>
                    <a:stretch>
                      <a:fillRect/>
                    </a:stretch>
                  </pic:blipFill>
                  <pic:spPr>
                    <a:xfrm>
                      <a:off x="0" y="0"/>
                      <a:ext cx="3482340" cy="2438400"/>
                    </a:xfrm>
                    <a:prstGeom prst="rect">
                      <a:avLst/>
                    </a:prstGeom>
                  </pic:spPr>
                </pic:pic>
              </a:graphicData>
            </a:graphic>
          </wp:anchor>
        </w:drawing>
      </w:r>
    </w:p>
    <w:p w:rsidR="00A0146A" w:rsidRDefault="00A0146A"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Default="00822B60" w:rsidP="00111F3B">
      <w:pPr>
        <w:jc w:val="center"/>
      </w:pPr>
    </w:p>
    <w:p w:rsidR="00822B60" w:rsidRPr="00A0146A" w:rsidRDefault="00822B60" w:rsidP="00111F3B">
      <w:pPr>
        <w:jc w:val="center"/>
      </w:pPr>
      <w:r w:rsidRPr="000E2710">
        <w:rPr>
          <w:b/>
        </w:rPr>
        <w:t>Obrázok 20</w:t>
      </w:r>
      <w:r>
        <w:t xml:space="preserve"> Mikrokultúra</w:t>
      </w:r>
      <w:r w:rsidR="000E2710">
        <w:t xml:space="preserve"> (foto: Kováčová, 2020)</w:t>
      </w:r>
    </w:p>
    <w:p w:rsidR="009F5F11" w:rsidRDefault="009F5F11" w:rsidP="009F5F11"/>
    <w:p w:rsidR="009F5F11" w:rsidRDefault="00783D17" w:rsidP="009F5F11">
      <w:r>
        <w:rPr>
          <w:noProof/>
        </w:rPr>
        <w:drawing>
          <wp:anchor distT="0" distB="0" distL="114300" distR="114300" simplePos="0" relativeHeight="251692032" behindDoc="1" locked="0" layoutInCell="1" allowOverlap="1">
            <wp:simplePos x="0" y="0"/>
            <wp:positionH relativeFrom="column">
              <wp:posOffset>1593215</wp:posOffset>
            </wp:positionH>
            <wp:positionV relativeFrom="paragraph">
              <wp:posOffset>-946150</wp:posOffset>
            </wp:positionV>
            <wp:extent cx="2375535" cy="3992880"/>
            <wp:effectExtent l="819150" t="0" r="805815" b="0"/>
            <wp:wrapTight wrapText="bothSides">
              <wp:wrapPolygon edited="0">
                <wp:start x="-78" y="21657"/>
                <wp:lineTo x="21401" y="21657"/>
                <wp:lineTo x="21401" y="15"/>
                <wp:lineTo x="-78" y="15"/>
                <wp:lineTo x="-78" y="21657"/>
              </wp:wrapPolygon>
            </wp:wrapTight>
            <wp:docPr id="2" name="Obrázok 1" descr="C:\Users\Bohunka\Desktop\mikrokultúry foto\Candida krusei\IMG_20210225_12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hunka\Desktop\mikrokultúry foto\Candida krusei\IMG_20210225_125208.jpg"/>
                    <pic:cNvPicPr>
                      <a:picLocks noChangeAspect="1" noChangeArrowheads="1"/>
                    </pic:cNvPicPr>
                  </pic:nvPicPr>
                  <pic:blipFill>
                    <a:blip r:embed="rId46" cstate="print"/>
                    <a:srcRect l="11633" t="810" r="10233" b="3338"/>
                    <a:stretch>
                      <a:fillRect/>
                    </a:stretch>
                  </pic:blipFill>
                  <pic:spPr bwMode="auto">
                    <a:xfrm rot="5400000">
                      <a:off x="0" y="0"/>
                      <a:ext cx="2375535" cy="3992880"/>
                    </a:xfrm>
                    <a:prstGeom prst="rect">
                      <a:avLst/>
                    </a:prstGeom>
                    <a:noFill/>
                    <a:ln w="9525">
                      <a:noFill/>
                      <a:miter lim="800000"/>
                      <a:headEnd/>
                      <a:tailEnd/>
                    </a:ln>
                  </pic:spPr>
                </pic:pic>
              </a:graphicData>
            </a:graphic>
          </wp:anchor>
        </w:drawing>
      </w: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Default="00083127" w:rsidP="00111F3B">
      <w:pPr>
        <w:pStyle w:val="Odsekzoznamu"/>
        <w:ind w:firstLine="0"/>
        <w:jc w:val="center"/>
        <w:rPr>
          <w:b/>
          <w:color w:val="000000" w:themeColor="text1"/>
        </w:rPr>
      </w:pPr>
    </w:p>
    <w:p w:rsidR="00083127" w:rsidRPr="00D26077" w:rsidRDefault="00083127" w:rsidP="00111F3B">
      <w:pPr>
        <w:ind w:firstLine="0"/>
        <w:jc w:val="center"/>
        <w:rPr>
          <w:b/>
          <w:color w:val="000000" w:themeColor="text1"/>
        </w:rPr>
      </w:pPr>
    </w:p>
    <w:p w:rsidR="00111F3B" w:rsidRPr="009E7987" w:rsidRDefault="00111F3B" w:rsidP="009E7987">
      <w:pPr>
        <w:ind w:firstLine="0"/>
        <w:rPr>
          <w:b/>
          <w:color w:val="000000" w:themeColor="text1"/>
        </w:rPr>
      </w:pPr>
    </w:p>
    <w:p w:rsidR="00702CD4" w:rsidRDefault="009E7987" w:rsidP="009E7987">
      <w:pPr>
        <w:pStyle w:val="Odsekzoznamu"/>
        <w:ind w:firstLine="0"/>
        <w:rPr>
          <w:i/>
          <w:color w:val="000000" w:themeColor="text1"/>
        </w:rPr>
      </w:pPr>
      <w:r>
        <w:rPr>
          <w:b/>
          <w:color w:val="000000" w:themeColor="text1"/>
        </w:rPr>
        <w:t xml:space="preserve">        </w:t>
      </w:r>
      <w:r w:rsidR="006E152C">
        <w:rPr>
          <w:b/>
          <w:color w:val="000000" w:themeColor="text1"/>
        </w:rPr>
        <w:t>Obr</w:t>
      </w:r>
      <w:r w:rsidR="00DC58A1">
        <w:rPr>
          <w:b/>
          <w:color w:val="000000" w:themeColor="text1"/>
        </w:rPr>
        <w:t>ázok</w:t>
      </w:r>
      <w:r w:rsidR="006E152C">
        <w:rPr>
          <w:b/>
          <w:color w:val="000000" w:themeColor="text1"/>
        </w:rPr>
        <w:t xml:space="preserve"> 21</w:t>
      </w:r>
      <w:r w:rsidR="008940E2">
        <w:rPr>
          <w:b/>
          <w:color w:val="000000" w:themeColor="text1"/>
        </w:rPr>
        <w:t xml:space="preserve">  </w:t>
      </w:r>
      <w:r w:rsidR="008940E2" w:rsidRPr="001922C0">
        <w:rPr>
          <w:color w:val="000000" w:themeColor="text1"/>
        </w:rPr>
        <w:t xml:space="preserve">Mikroskopický preparát </w:t>
      </w:r>
      <w:r w:rsidR="00257C16">
        <w:rPr>
          <w:color w:val="000000" w:themeColor="text1"/>
        </w:rPr>
        <w:t xml:space="preserve">mikrokultúry </w:t>
      </w:r>
      <w:r w:rsidR="008940E2" w:rsidRPr="001922C0">
        <w:rPr>
          <w:i/>
          <w:color w:val="000000" w:themeColor="text1"/>
        </w:rPr>
        <w:t>Candida krusei</w:t>
      </w:r>
      <w:r w:rsidR="00702CD4">
        <w:rPr>
          <w:i/>
          <w:color w:val="000000" w:themeColor="text1"/>
        </w:rPr>
        <w:t xml:space="preserve"> </w:t>
      </w:r>
    </w:p>
    <w:p w:rsidR="009F5F11" w:rsidRPr="00702CD4" w:rsidRDefault="00702CD4" w:rsidP="00702CD4">
      <w:pPr>
        <w:pStyle w:val="Odsekzoznamu"/>
        <w:ind w:left="2844" w:firstLine="696"/>
        <w:rPr>
          <w:b/>
          <w:color w:val="000000" w:themeColor="text1"/>
        </w:rPr>
      </w:pPr>
      <w:r w:rsidRPr="00702CD4">
        <w:rPr>
          <w:color w:val="000000" w:themeColor="text1"/>
        </w:rPr>
        <w:t>(foto: Kováčová, 2020)</w:t>
      </w:r>
    </w:p>
    <w:p w:rsidR="00111F3B" w:rsidRPr="00A334B4" w:rsidRDefault="00111F3B" w:rsidP="00A334B4">
      <w:pPr>
        <w:ind w:firstLine="0"/>
        <w:jc w:val="left"/>
        <w:rPr>
          <w:rStyle w:val="Siln"/>
        </w:rPr>
      </w:pPr>
    </w:p>
    <w:p w:rsidR="00A334B4" w:rsidRDefault="00257C16" w:rsidP="00D26077">
      <w:pPr>
        <w:ind w:left="851" w:hanging="851"/>
        <w:jc w:val="left"/>
        <w:rPr>
          <w:rStyle w:val="Siln"/>
        </w:rPr>
      </w:pPr>
      <w:r>
        <w:rPr>
          <w:rStyle w:val="Siln"/>
        </w:rPr>
        <w:lastRenderedPageBreak/>
        <w:t>3</w:t>
      </w:r>
      <w:r w:rsidR="00DA7094">
        <w:rPr>
          <w:rStyle w:val="Siln"/>
        </w:rPr>
        <w:t>.9</w:t>
      </w:r>
      <w:r>
        <w:rPr>
          <w:rStyle w:val="Siln"/>
        </w:rPr>
        <w:tab/>
      </w:r>
      <w:r w:rsidR="00D26077">
        <w:rPr>
          <w:rStyle w:val="Siln"/>
        </w:rPr>
        <w:t>Spracovanie výsledkov</w:t>
      </w:r>
    </w:p>
    <w:p w:rsidR="002B0B07" w:rsidRDefault="00D26077" w:rsidP="00111F3B">
      <w:pPr>
        <w:ind w:firstLine="851"/>
        <w:rPr>
          <w:rStyle w:val="Siln"/>
          <w:b w:val="0"/>
          <w:sz w:val="24"/>
        </w:rPr>
      </w:pPr>
      <w:r>
        <w:rPr>
          <w:rStyle w:val="Siln"/>
          <w:b w:val="0"/>
          <w:sz w:val="24"/>
        </w:rPr>
        <w:t xml:space="preserve">Po použití hmotnostnej spektrometrie MALDI-TOF sme získali dáta, </w:t>
      </w:r>
      <w:r w:rsidR="00A334B4">
        <w:rPr>
          <w:rStyle w:val="Siln"/>
          <w:b w:val="0"/>
          <w:sz w:val="24"/>
        </w:rPr>
        <w:t xml:space="preserve"> ktoré sme </w:t>
      </w:r>
      <w:r>
        <w:rPr>
          <w:rStyle w:val="Siln"/>
          <w:b w:val="0"/>
          <w:sz w:val="24"/>
        </w:rPr>
        <w:t>vyhodnotili</w:t>
      </w:r>
      <w:r w:rsidR="00A334B4">
        <w:rPr>
          <w:rStyle w:val="Siln"/>
          <w:b w:val="0"/>
          <w:sz w:val="24"/>
        </w:rPr>
        <w:t xml:space="preserve"> pomocou klastrovej analýzy v</w:t>
      </w:r>
      <w:r w:rsidR="00B04583">
        <w:rPr>
          <w:rStyle w:val="Siln"/>
          <w:b w:val="0"/>
          <w:sz w:val="24"/>
        </w:rPr>
        <w:t> </w:t>
      </w:r>
      <w:r w:rsidR="00A334B4">
        <w:rPr>
          <w:rStyle w:val="Siln"/>
          <w:b w:val="0"/>
          <w:sz w:val="24"/>
        </w:rPr>
        <w:t>softvére</w:t>
      </w:r>
      <w:r w:rsidR="00B04583">
        <w:rPr>
          <w:rStyle w:val="Siln"/>
          <w:b w:val="0"/>
          <w:sz w:val="24"/>
        </w:rPr>
        <w:t xml:space="preserve"> flexCOntrol / flexAnalysis. </w:t>
      </w:r>
      <w:r w:rsidR="000113A0">
        <w:rPr>
          <w:rStyle w:val="Siln"/>
          <w:b w:val="0"/>
          <w:sz w:val="24"/>
        </w:rPr>
        <w:t>Po vyhodnotení</w:t>
      </w:r>
      <w:r>
        <w:rPr>
          <w:rStyle w:val="Siln"/>
          <w:b w:val="0"/>
          <w:sz w:val="24"/>
        </w:rPr>
        <w:t xml:space="preserve"> sme výsledky zaznamenali do tabuliek a následne sme vyhotovili vhodné grafy. Výsledné hodnoty sme prostredníctvom t testu štatisticky vyhodnotili. </w:t>
      </w:r>
    </w:p>
    <w:p w:rsidR="006132D2" w:rsidRDefault="006132D2" w:rsidP="00111F3B">
      <w:pPr>
        <w:ind w:firstLine="851"/>
        <w:rPr>
          <w:rStyle w:val="Siln"/>
          <w:b w:val="0"/>
          <w:sz w:val="24"/>
        </w:rPr>
      </w:pPr>
    </w:p>
    <w:p w:rsidR="00B408CB" w:rsidRDefault="0027451D" w:rsidP="001B327D">
      <w:pPr>
        <w:ind w:left="851" w:hanging="851"/>
        <w:rPr>
          <w:rStyle w:val="Siln"/>
        </w:rPr>
      </w:pPr>
      <w:r w:rsidRPr="001B327D">
        <w:rPr>
          <w:rStyle w:val="Siln"/>
        </w:rPr>
        <w:t>4</w:t>
      </w:r>
      <w:r w:rsidR="001B327D">
        <w:rPr>
          <w:rStyle w:val="Siln"/>
        </w:rPr>
        <w:tab/>
      </w:r>
      <w:r w:rsidR="00B04583">
        <w:rPr>
          <w:rStyle w:val="Siln"/>
        </w:rPr>
        <w:t>Výsledky</w:t>
      </w:r>
      <w:r w:rsidR="004C4002">
        <w:rPr>
          <w:rStyle w:val="Siln"/>
        </w:rPr>
        <w:t xml:space="preserve"> a</w:t>
      </w:r>
      <w:r w:rsidR="001130BD">
        <w:rPr>
          <w:rStyle w:val="Siln"/>
        </w:rPr>
        <w:t> </w:t>
      </w:r>
      <w:r w:rsidR="004C4002">
        <w:rPr>
          <w:rStyle w:val="Siln"/>
        </w:rPr>
        <w:t>diskusia</w:t>
      </w:r>
    </w:p>
    <w:p w:rsidR="00320C36" w:rsidRDefault="00320C36" w:rsidP="00320C36">
      <w:pPr>
        <w:ind w:firstLine="0"/>
        <w:rPr>
          <w:rStyle w:val="Siln"/>
        </w:rPr>
      </w:pPr>
    </w:p>
    <w:p w:rsidR="00B55925" w:rsidRDefault="00320C36" w:rsidP="00AD41F7">
      <w:pPr>
        <w:ind w:firstLine="851"/>
        <w:rPr>
          <w:rStyle w:val="Siln"/>
          <w:b w:val="0"/>
          <w:sz w:val="24"/>
        </w:rPr>
      </w:pPr>
      <w:r w:rsidRPr="00320C36">
        <w:rPr>
          <w:rStyle w:val="Siln"/>
          <w:b w:val="0"/>
          <w:sz w:val="24"/>
        </w:rPr>
        <w:t>V experimentálnej časti našej diplomovej práce</w:t>
      </w:r>
      <w:r>
        <w:rPr>
          <w:rStyle w:val="Siln"/>
          <w:b w:val="0"/>
          <w:sz w:val="24"/>
        </w:rPr>
        <w:t xml:space="preserve"> sme v priebehu mesiaca </w:t>
      </w:r>
      <w:r w:rsidR="00AD41F7">
        <w:rPr>
          <w:rStyle w:val="Siln"/>
          <w:b w:val="0"/>
          <w:sz w:val="24"/>
        </w:rPr>
        <w:t>júl</w:t>
      </w:r>
      <w:r w:rsidR="00E91CA5">
        <w:rPr>
          <w:rStyle w:val="Siln"/>
          <w:b w:val="0"/>
          <w:sz w:val="24"/>
        </w:rPr>
        <w:t xml:space="preserve"> 2020</w:t>
      </w:r>
      <w:r w:rsidR="00AD41F7">
        <w:rPr>
          <w:rStyle w:val="Siln"/>
          <w:b w:val="0"/>
          <w:sz w:val="24"/>
        </w:rPr>
        <w:t xml:space="preserve"> </w:t>
      </w:r>
      <w:r>
        <w:rPr>
          <w:rStyle w:val="Siln"/>
          <w:b w:val="0"/>
          <w:sz w:val="24"/>
        </w:rPr>
        <w:t xml:space="preserve">v mikrobiologickom </w:t>
      </w:r>
      <w:r w:rsidR="009A26EB">
        <w:rPr>
          <w:rStyle w:val="Siln"/>
          <w:b w:val="0"/>
          <w:sz w:val="24"/>
        </w:rPr>
        <w:t>laboratóriu zo</w:t>
      </w:r>
      <w:r>
        <w:rPr>
          <w:rStyle w:val="Siln"/>
          <w:b w:val="0"/>
          <w:sz w:val="24"/>
        </w:rPr>
        <w:t xml:space="preserve">zbierali 100 klinických vzoriek z rôznych </w:t>
      </w:r>
      <w:r w:rsidR="005C590B">
        <w:rPr>
          <w:rStyle w:val="Siln"/>
          <w:b w:val="0"/>
          <w:sz w:val="24"/>
        </w:rPr>
        <w:t xml:space="preserve">biologických materiálov. </w:t>
      </w:r>
    </w:p>
    <w:p w:rsidR="001B327D" w:rsidRDefault="001B327D" w:rsidP="00AD41F7">
      <w:pPr>
        <w:ind w:firstLine="851"/>
        <w:rPr>
          <w:rStyle w:val="Siln"/>
          <w:b w:val="0"/>
          <w:sz w:val="24"/>
        </w:rPr>
      </w:pPr>
    </w:p>
    <w:p w:rsidR="00B408CB" w:rsidRPr="001B327D" w:rsidRDefault="0027451D" w:rsidP="001B327D">
      <w:pPr>
        <w:tabs>
          <w:tab w:val="left" w:pos="851"/>
        </w:tabs>
        <w:ind w:firstLine="0"/>
        <w:rPr>
          <w:rStyle w:val="Siln"/>
          <w:szCs w:val="28"/>
        </w:rPr>
      </w:pPr>
      <w:r w:rsidRPr="001B327D">
        <w:rPr>
          <w:rStyle w:val="Siln"/>
          <w:szCs w:val="28"/>
        </w:rPr>
        <w:t xml:space="preserve">4.1 </w:t>
      </w:r>
      <w:r w:rsidR="001B327D">
        <w:rPr>
          <w:rStyle w:val="Siln"/>
          <w:szCs w:val="28"/>
        </w:rPr>
        <w:tab/>
      </w:r>
      <w:r w:rsidRPr="001B327D">
        <w:rPr>
          <w:rStyle w:val="Siln"/>
          <w:szCs w:val="28"/>
        </w:rPr>
        <w:t>Vyhodnotenie vzoriek podľa klinického materiálu</w:t>
      </w:r>
    </w:p>
    <w:p w:rsidR="00320C36" w:rsidRDefault="005C590B" w:rsidP="00AD41F7">
      <w:pPr>
        <w:ind w:firstLine="851"/>
        <w:rPr>
          <w:rStyle w:val="Siln"/>
          <w:b w:val="0"/>
          <w:sz w:val="24"/>
        </w:rPr>
      </w:pPr>
      <w:r>
        <w:rPr>
          <w:rStyle w:val="Siln"/>
          <w:b w:val="0"/>
          <w:sz w:val="24"/>
        </w:rPr>
        <w:t xml:space="preserve">Na obrázku 22 </w:t>
      </w:r>
      <w:r w:rsidR="0027451D">
        <w:rPr>
          <w:rStyle w:val="Siln"/>
          <w:b w:val="0"/>
          <w:sz w:val="24"/>
        </w:rPr>
        <w:t xml:space="preserve">je </w:t>
      </w:r>
      <w:r w:rsidR="00941540">
        <w:rPr>
          <w:rStyle w:val="Siln"/>
          <w:b w:val="0"/>
          <w:sz w:val="24"/>
        </w:rPr>
        <w:t xml:space="preserve">graficky </w:t>
      </w:r>
      <w:r w:rsidR="00FE31AF">
        <w:rPr>
          <w:rStyle w:val="Siln"/>
          <w:b w:val="0"/>
          <w:sz w:val="24"/>
        </w:rPr>
        <w:t>zobrazený počet</w:t>
      </w:r>
      <w:r>
        <w:rPr>
          <w:rStyle w:val="Siln"/>
          <w:b w:val="0"/>
          <w:sz w:val="24"/>
        </w:rPr>
        <w:t xml:space="preserve"> </w:t>
      </w:r>
      <w:r w:rsidR="00FE31AF">
        <w:rPr>
          <w:rStyle w:val="Siln"/>
          <w:b w:val="0"/>
          <w:sz w:val="24"/>
        </w:rPr>
        <w:t xml:space="preserve">a typ biologických </w:t>
      </w:r>
      <w:r>
        <w:rPr>
          <w:rStyle w:val="Siln"/>
          <w:b w:val="0"/>
          <w:sz w:val="24"/>
        </w:rPr>
        <w:t>materiálov</w:t>
      </w:r>
      <w:r w:rsidR="00FE31AF">
        <w:rPr>
          <w:rStyle w:val="Siln"/>
          <w:b w:val="0"/>
          <w:sz w:val="24"/>
        </w:rPr>
        <w:t xml:space="preserve">. Ako </w:t>
      </w:r>
      <w:r w:rsidR="0045419C">
        <w:rPr>
          <w:rStyle w:val="Siln"/>
          <w:b w:val="0"/>
          <w:sz w:val="24"/>
        </w:rPr>
        <w:t>môžeme vidieť</w:t>
      </w:r>
      <w:r w:rsidR="008458DD">
        <w:rPr>
          <w:rStyle w:val="Siln"/>
          <w:b w:val="0"/>
          <w:sz w:val="24"/>
        </w:rPr>
        <w:t xml:space="preserve"> na obrázku 22</w:t>
      </w:r>
      <w:r w:rsidR="0027451D">
        <w:rPr>
          <w:rStyle w:val="Siln"/>
          <w:b w:val="0"/>
          <w:sz w:val="24"/>
        </w:rPr>
        <w:t>,</w:t>
      </w:r>
      <w:r w:rsidR="0045419C">
        <w:rPr>
          <w:rStyle w:val="Siln"/>
          <w:b w:val="0"/>
          <w:sz w:val="24"/>
        </w:rPr>
        <w:t xml:space="preserve"> najčastejšie boli izolované</w:t>
      </w:r>
      <w:r w:rsidR="00FE31AF">
        <w:rPr>
          <w:rStyle w:val="Siln"/>
          <w:b w:val="0"/>
          <w:sz w:val="24"/>
        </w:rPr>
        <w:t xml:space="preserve"> NAC v spúte a vo výteroch z pošvy. </w:t>
      </w:r>
      <w:r w:rsidR="0027451D">
        <w:rPr>
          <w:rStyle w:val="Siln"/>
          <w:b w:val="0"/>
          <w:sz w:val="24"/>
        </w:rPr>
        <w:t xml:space="preserve">Najnižší </w:t>
      </w:r>
      <w:r w:rsidR="00FE31AF">
        <w:rPr>
          <w:rStyle w:val="Siln"/>
          <w:b w:val="0"/>
          <w:sz w:val="24"/>
        </w:rPr>
        <w:t xml:space="preserve">záchyt sme zaznamenali zo stolice, zo sterov z kože, rany, dutiny ústnej a tracheostomickej kanyly. </w:t>
      </w:r>
    </w:p>
    <w:p w:rsidR="00B268E9" w:rsidRPr="00320C36" w:rsidRDefault="00B268E9" w:rsidP="00AD41F7">
      <w:pPr>
        <w:ind w:firstLine="851"/>
        <w:rPr>
          <w:rStyle w:val="Siln"/>
          <w:b w:val="0"/>
          <w:sz w:val="24"/>
        </w:rPr>
      </w:pPr>
    </w:p>
    <w:p w:rsidR="00320C36" w:rsidRDefault="005C590B" w:rsidP="005877E8">
      <w:pPr>
        <w:ind w:right="-1" w:firstLine="0"/>
        <w:rPr>
          <w:rStyle w:val="Siln"/>
        </w:rPr>
      </w:pPr>
      <w:r w:rsidRPr="005C590B">
        <w:rPr>
          <w:rStyle w:val="Siln"/>
          <w:noProof/>
        </w:rPr>
        <w:drawing>
          <wp:inline distT="0" distB="0" distL="0" distR="0">
            <wp:extent cx="5580000" cy="3348355"/>
            <wp:effectExtent l="19050" t="0" r="20700" b="4445"/>
            <wp:docPr id="35"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C590B" w:rsidRDefault="005C590B" w:rsidP="005877E8">
      <w:pPr>
        <w:ind w:firstLine="708"/>
        <w:rPr>
          <w:rStyle w:val="Siln"/>
          <w:b w:val="0"/>
          <w:sz w:val="24"/>
        </w:rPr>
      </w:pPr>
      <w:r>
        <w:rPr>
          <w:rStyle w:val="Siln"/>
          <w:sz w:val="24"/>
        </w:rPr>
        <w:t>Obr</w:t>
      </w:r>
      <w:r w:rsidR="00DC58A1">
        <w:rPr>
          <w:rStyle w:val="Siln"/>
          <w:sz w:val="24"/>
        </w:rPr>
        <w:t>ázok</w:t>
      </w:r>
      <w:r>
        <w:rPr>
          <w:rStyle w:val="Siln"/>
          <w:sz w:val="24"/>
        </w:rPr>
        <w:t xml:space="preserve"> 22 </w:t>
      </w:r>
      <w:r>
        <w:rPr>
          <w:rStyle w:val="Siln"/>
          <w:b w:val="0"/>
          <w:sz w:val="24"/>
        </w:rPr>
        <w:t>Prehľad klinických vzoriek</w:t>
      </w:r>
    </w:p>
    <w:p w:rsidR="0027451D" w:rsidRDefault="0027451D" w:rsidP="005877E8">
      <w:pPr>
        <w:ind w:firstLine="708"/>
        <w:rPr>
          <w:rStyle w:val="Siln"/>
          <w:b w:val="0"/>
          <w:sz w:val="24"/>
        </w:rPr>
      </w:pPr>
    </w:p>
    <w:p w:rsidR="0045419C" w:rsidRPr="001B327D" w:rsidRDefault="0027451D" w:rsidP="001B327D">
      <w:pPr>
        <w:ind w:left="851" w:hanging="851"/>
        <w:rPr>
          <w:rStyle w:val="Siln"/>
        </w:rPr>
      </w:pPr>
      <w:r w:rsidRPr="001B327D">
        <w:rPr>
          <w:rStyle w:val="Siln"/>
        </w:rPr>
        <w:lastRenderedPageBreak/>
        <w:t xml:space="preserve">4.2 </w:t>
      </w:r>
      <w:r w:rsidR="001B327D">
        <w:rPr>
          <w:rStyle w:val="Siln"/>
        </w:rPr>
        <w:tab/>
      </w:r>
      <w:r w:rsidRPr="001B327D">
        <w:rPr>
          <w:rStyle w:val="Siln"/>
        </w:rPr>
        <w:t>Vyhodnotenie vzoriek podľa veku pacientov</w:t>
      </w:r>
    </w:p>
    <w:p w:rsidR="0045419C" w:rsidRDefault="008458DD" w:rsidP="00513112">
      <w:pPr>
        <w:ind w:firstLine="851"/>
        <w:rPr>
          <w:rStyle w:val="Siln"/>
          <w:b w:val="0"/>
          <w:sz w:val="24"/>
        </w:rPr>
      </w:pPr>
      <w:r>
        <w:rPr>
          <w:rStyle w:val="Siln"/>
          <w:b w:val="0"/>
          <w:sz w:val="24"/>
        </w:rPr>
        <w:t xml:space="preserve">Na obrázku 23 </w:t>
      </w:r>
      <w:r w:rsidR="00E91CA5">
        <w:rPr>
          <w:rStyle w:val="Siln"/>
          <w:b w:val="0"/>
          <w:sz w:val="24"/>
        </w:rPr>
        <w:t xml:space="preserve">sú </w:t>
      </w:r>
      <w:r>
        <w:rPr>
          <w:rStyle w:val="Siln"/>
          <w:b w:val="0"/>
          <w:sz w:val="24"/>
        </w:rPr>
        <w:t xml:space="preserve">vyselektované klinické vzorky, </w:t>
      </w:r>
      <w:r w:rsidR="005877E8">
        <w:rPr>
          <w:rStyle w:val="Siln"/>
          <w:b w:val="0"/>
          <w:sz w:val="24"/>
        </w:rPr>
        <w:t>z ktorých</w:t>
      </w:r>
      <w:r>
        <w:rPr>
          <w:rStyle w:val="Siln"/>
          <w:b w:val="0"/>
          <w:sz w:val="24"/>
        </w:rPr>
        <w:t xml:space="preserve"> boli identifikované</w:t>
      </w:r>
      <w:r w:rsidR="005877E8">
        <w:rPr>
          <w:rStyle w:val="Siln"/>
          <w:b w:val="0"/>
          <w:sz w:val="24"/>
        </w:rPr>
        <w:t xml:space="preserve"> NAC</w:t>
      </w:r>
      <w:r>
        <w:rPr>
          <w:rStyle w:val="Siln"/>
          <w:b w:val="0"/>
          <w:sz w:val="24"/>
        </w:rPr>
        <w:t xml:space="preserve"> u mužov. </w:t>
      </w:r>
      <w:r w:rsidR="00E91CA5">
        <w:rPr>
          <w:rStyle w:val="Siln"/>
          <w:b w:val="0"/>
          <w:sz w:val="24"/>
        </w:rPr>
        <w:t>N</w:t>
      </w:r>
      <w:r w:rsidR="005877E8">
        <w:rPr>
          <w:rStyle w:val="Siln"/>
          <w:b w:val="0"/>
          <w:sz w:val="24"/>
        </w:rPr>
        <w:t>ajčastejšie sme diagnostikovali NAC v</w:t>
      </w:r>
      <w:r w:rsidR="005B35A2">
        <w:rPr>
          <w:rStyle w:val="Siln"/>
          <w:b w:val="0"/>
          <w:sz w:val="24"/>
        </w:rPr>
        <w:t> </w:t>
      </w:r>
      <w:r w:rsidR="005877E8">
        <w:rPr>
          <w:rStyle w:val="Siln"/>
          <w:b w:val="0"/>
          <w:sz w:val="24"/>
        </w:rPr>
        <w:t>spútach</w:t>
      </w:r>
      <w:r w:rsidR="005B35A2">
        <w:rPr>
          <w:rStyle w:val="Siln"/>
          <w:b w:val="0"/>
          <w:sz w:val="24"/>
        </w:rPr>
        <w:t xml:space="preserve"> (n=34)</w:t>
      </w:r>
      <w:r w:rsidR="005877E8">
        <w:rPr>
          <w:rStyle w:val="Siln"/>
          <w:b w:val="0"/>
          <w:sz w:val="24"/>
        </w:rPr>
        <w:t xml:space="preserve"> a</w:t>
      </w:r>
      <w:r w:rsidR="005B35A2">
        <w:rPr>
          <w:rStyle w:val="Siln"/>
          <w:b w:val="0"/>
          <w:sz w:val="24"/>
        </w:rPr>
        <w:t xml:space="preserve"> v </w:t>
      </w:r>
      <w:r w:rsidR="005877E8">
        <w:rPr>
          <w:rStyle w:val="Siln"/>
          <w:b w:val="0"/>
          <w:sz w:val="24"/>
        </w:rPr>
        <w:t>najmenšom počte sme zachytili NAC zo sterov z</w:t>
      </w:r>
      <w:r w:rsidR="005B35A2">
        <w:rPr>
          <w:rStyle w:val="Siln"/>
          <w:b w:val="0"/>
          <w:sz w:val="24"/>
        </w:rPr>
        <w:t> </w:t>
      </w:r>
      <w:r w:rsidR="005877E8">
        <w:rPr>
          <w:rStyle w:val="Siln"/>
          <w:b w:val="0"/>
          <w:sz w:val="24"/>
        </w:rPr>
        <w:t>rany</w:t>
      </w:r>
      <w:r w:rsidR="005B35A2">
        <w:rPr>
          <w:rStyle w:val="Siln"/>
          <w:b w:val="0"/>
          <w:sz w:val="24"/>
        </w:rPr>
        <w:t xml:space="preserve"> (n=1)</w:t>
      </w:r>
      <w:r w:rsidR="005877E8">
        <w:rPr>
          <w:rStyle w:val="Siln"/>
          <w:b w:val="0"/>
          <w:sz w:val="24"/>
        </w:rPr>
        <w:t>, tracheostomickej kanyly</w:t>
      </w:r>
      <w:r w:rsidR="005B35A2">
        <w:rPr>
          <w:rStyle w:val="Siln"/>
          <w:b w:val="0"/>
          <w:sz w:val="24"/>
        </w:rPr>
        <w:t xml:space="preserve"> (n=2)</w:t>
      </w:r>
      <w:r w:rsidR="00513112">
        <w:rPr>
          <w:rStyle w:val="Siln"/>
          <w:b w:val="0"/>
          <w:sz w:val="24"/>
        </w:rPr>
        <w:t xml:space="preserve">, </w:t>
      </w:r>
      <w:r w:rsidR="005B35A2">
        <w:rPr>
          <w:rStyle w:val="Siln"/>
          <w:b w:val="0"/>
          <w:sz w:val="24"/>
        </w:rPr>
        <w:t>dutiny ústnej (n=3)</w:t>
      </w:r>
      <w:r w:rsidR="005877E8">
        <w:rPr>
          <w:rStyle w:val="Siln"/>
          <w:b w:val="0"/>
          <w:sz w:val="24"/>
        </w:rPr>
        <w:t xml:space="preserve"> a</w:t>
      </w:r>
      <w:r w:rsidR="005B35A2">
        <w:rPr>
          <w:rStyle w:val="Siln"/>
          <w:b w:val="0"/>
          <w:sz w:val="24"/>
        </w:rPr>
        <w:t> </w:t>
      </w:r>
      <w:r w:rsidR="005877E8">
        <w:rPr>
          <w:rStyle w:val="Siln"/>
          <w:b w:val="0"/>
          <w:sz w:val="24"/>
        </w:rPr>
        <w:t>stolice</w:t>
      </w:r>
      <w:r w:rsidR="005B35A2">
        <w:rPr>
          <w:rStyle w:val="Siln"/>
          <w:b w:val="0"/>
          <w:sz w:val="24"/>
        </w:rPr>
        <w:t xml:space="preserve"> (n=3)</w:t>
      </w:r>
      <w:r w:rsidR="005877E8">
        <w:rPr>
          <w:rStyle w:val="Siln"/>
          <w:b w:val="0"/>
          <w:sz w:val="24"/>
        </w:rPr>
        <w:t xml:space="preserve">. </w:t>
      </w:r>
      <w:r w:rsidR="00941540">
        <w:rPr>
          <w:rStyle w:val="Siln"/>
          <w:b w:val="0"/>
          <w:sz w:val="24"/>
        </w:rPr>
        <w:t>V kategórii</w:t>
      </w:r>
      <w:r w:rsidR="00513112">
        <w:rPr>
          <w:rStyle w:val="Siln"/>
          <w:b w:val="0"/>
          <w:sz w:val="24"/>
        </w:rPr>
        <w:t> žien sa zväčša vyskytovali NAC vo výteroch z</w:t>
      </w:r>
      <w:r w:rsidR="005B35A2">
        <w:rPr>
          <w:rStyle w:val="Siln"/>
          <w:b w:val="0"/>
          <w:sz w:val="24"/>
        </w:rPr>
        <w:t> </w:t>
      </w:r>
      <w:r w:rsidR="00513112">
        <w:rPr>
          <w:rStyle w:val="Siln"/>
          <w:b w:val="0"/>
          <w:sz w:val="24"/>
        </w:rPr>
        <w:t>pošvy</w:t>
      </w:r>
      <w:r w:rsidR="005B35A2">
        <w:rPr>
          <w:rStyle w:val="Siln"/>
          <w:b w:val="0"/>
          <w:sz w:val="24"/>
        </w:rPr>
        <w:t xml:space="preserve"> (n=30)</w:t>
      </w:r>
      <w:r w:rsidR="00941540">
        <w:rPr>
          <w:rStyle w:val="Siln"/>
          <w:b w:val="0"/>
          <w:sz w:val="24"/>
        </w:rPr>
        <w:t>, druhou najčastejšie kolonizovanou vzorkou boli spúta (n=12)</w:t>
      </w:r>
      <w:r w:rsidR="00513112">
        <w:rPr>
          <w:rStyle w:val="Siln"/>
          <w:b w:val="0"/>
          <w:sz w:val="24"/>
        </w:rPr>
        <w:t xml:space="preserve"> a</w:t>
      </w:r>
      <w:r w:rsidR="005B35A2">
        <w:rPr>
          <w:rStyle w:val="Siln"/>
          <w:b w:val="0"/>
          <w:sz w:val="24"/>
        </w:rPr>
        <w:t xml:space="preserve"> vôbec sme nezachytili hľadané </w:t>
      </w:r>
      <w:r w:rsidR="00B268E9">
        <w:rPr>
          <w:rStyle w:val="Siln"/>
          <w:b w:val="0"/>
          <w:sz w:val="24"/>
        </w:rPr>
        <w:t>druhy kvasiniek</w:t>
      </w:r>
      <w:r w:rsidR="00513112">
        <w:rPr>
          <w:rStyle w:val="Siln"/>
          <w:b w:val="0"/>
          <w:sz w:val="24"/>
        </w:rPr>
        <w:t xml:space="preserve"> v steroch z dutiny ústnej, rany a tracheostomickej kanyly (obr</w:t>
      </w:r>
      <w:r w:rsidR="00DC58A1">
        <w:rPr>
          <w:rStyle w:val="Siln"/>
          <w:b w:val="0"/>
          <w:sz w:val="24"/>
        </w:rPr>
        <w:t>ázok</w:t>
      </w:r>
      <w:r w:rsidR="00513112">
        <w:rPr>
          <w:rStyle w:val="Siln"/>
          <w:b w:val="0"/>
          <w:sz w:val="24"/>
        </w:rPr>
        <w:t xml:space="preserve"> 24).</w:t>
      </w:r>
      <w:r w:rsidR="00941540">
        <w:rPr>
          <w:rStyle w:val="Siln"/>
          <w:b w:val="0"/>
          <w:sz w:val="24"/>
        </w:rPr>
        <w:t xml:space="preserve"> </w:t>
      </w:r>
      <w:r w:rsidR="002C0948">
        <w:rPr>
          <w:rStyle w:val="Siln"/>
          <w:b w:val="0"/>
          <w:sz w:val="24"/>
        </w:rPr>
        <w:t xml:space="preserve">V štúdii, ktorú vykonali Deorukhkar et al. (2014) zachytili 34,6% izolovaných kvasiniek  zo vzoriek moču, 27,2% NAC identifikovali z výterov pošvy u žien a 19,3% zo sterov z rán.  </w:t>
      </w:r>
    </w:p>
    <w:p w:rsidR="0045419C" w:rsidRPr="005C590B" w:rsidRDefault="0045419C" w:rsidP="00320C36">
      <w:pPr>
        <w:ind w:firstLine="0"/>
        <w:rPr>
          <w:rStyle w:val="Siln"/>
          <w:b w:val="0"/>
          <w:sz w:val="24"/>
        </w:rPr>
      </w:pPr>
    </w:p>
    <w:p w:rsidR="00320C36" w:rsidRDefault="009A26EB" w:rsidP="00320C36">
      <w:pPr>
        <w:ind w:firstLine="0"/>
        <w:rPr>
          <w:rStyle w:val="Siln"/>
        </w:rPr>
      </w:pPr>
      <w:r w:rsidRPr="009A26EB">
        <w:rPr>
          <w:rStyle w:val="Siln"/>
          <w:noProof/>
        </w:rPr>
        <w:drawing>
          <wp:inline distT="0" distB="0" distL="0" distR="0">
            <wp:extent cx="5580000" cy="3348355"/>
            <wp:effectExtent l="19050" t="0" r="20700" b="4445"/>
            <wp:docPr id="32"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20C36" w:rsidRDefault="00DC58A1" w:rsidP="00DC58A1">
      <w:pPr>
        <w:ind w:left="1416" w:firstLine="708"/>
        <w:rPr>
          <w:rStyle w:val="Siln"/>
          <w:b w:val="0"/>
          <w:sz w:val="24"/>
        </w:rPr>
      </w:pPr>
      <w:r>
        <w:rPr>
          <w:rStyle w:val="Siln"/>
          <w:sz w:val="24"/>
        </w:rPr>
        <w:t>Obrázok</w:t>
      </w:r>
      <w:r w:rsidR="008458DD">
        <w:rPr>
          <w:rStyle w:val="Siln"/>
          <w:sz w:val="24"/>
        </w:rPr>
        <w:t xml:space="preserve"> 23</w:t>
      </w:r>
      <w:r w:rsidR="005C590B">
        <w:rPr>
          <w:rStyle w:val="Siln"/>
          <w:sz w:val="24"/>
        </w:rPr>
        <w:t xml:space="preserve"> </w:t>
      </w:r>
      <w:r w:rsidR="005C590B">
        <w:rPr>
          <w:rStyle w:val="Siln"/>
          <w:b w:val="0"/>
          <w:sz w:val="24"/>
        </w:rPr>
        <w:t xml:space="preserve">Selekcia </w:t>
      </w:r>
      <w:r w:rsidR="008458DD">
        <w:rPr>
          <w:rStyle w:val="Siln"/>
          <w:b w:val="0"/>
          <w:sz w:val="24"/>
        </w:rPr>
        <w:t>klinických vzoriek</w:t>
      </w:r>
      <w:r w:rsidR="005C590B">
        <w:rPr>
          <w:rStyle w:val="Siln"/>
          <w:b w:val="0"/>
          <w:sz w:val="24"/>
        </w:rPr>
        <w:t xml:space="preserve"> u</w:t>
      </w:r>
      <w:r w:rsidR="008458DD">
        <w:rPr>
          <w:rStyle w:val="Siln"/>
          <w:b w:val="0"/>
          <w:sz w:val="24"/>
        </w:rPr>
        <w:t> </w:t>
      </w:r>
      <w:r w:rsidR="005C590B">
        <w:rPr>
          <w:rStyle w:val="Siln"/>
          <w:b w:val="0"/>
          <w:sz w:val="24"/>
        </w:rPr>
        <w:t>mužov</w:t>
      </w:r>
    </w:p>
    <w:p w:rsidR="008458DD" w:rsidRPr="005C590B" w:rsidRDefault="008458DD" w:rsidP="00320C36">
      <w:pPr>
        <w:ind w:firstLine="0"/>
        <w:rPr>
          <w:rStyle w:val="Siln"/>
          <w:b w:val="0"/>
          <w:sz w:val="24"/>
        </w:rPr>
      </w:pPr>
    </w:p>
    <w:p w:rsidR="00320C36" w:rsidRDefault="009A26EB" w:rsidP="00320C36">
      <w:pPr>
        <w:ind w:firstLine="0"/>
        <w:rPr>
          <w:rStyle w:val="Siln"/>
        </w:rPr>
      </w:pPr>
      <w:r w:rsidRPr="009A26EB">
        <w:rPr>
          <w:rStyle w:val="Siln"/>
          <w:noProof/>
        </w:rPr>
        <w:lastRenderedPageBreak/>
        <w:drawing>
          <wp:inline distT="0" distB="0" distL="0" distR="0">
            <wp:extent cx="5580000" cy="3348355"/>
            <wp:effectExtent l="19050" t="0" r="20700" b="4445"/>
            <wp:docPr id="33"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B64EBE" w:rsidRDefault="00DC58A1" w:rsidP="00DC58A1">
      <w:pPr>
        <w:ind w:left="1416" w:firstLine="708"/>
        <w:rPr>
          <w:rStyle w:val="Siln"/>
          <w:b w:val="0"/>
          <w:sz w:val="24"/>
        </w:rPr>
      </w:pPr>
      <w:r>
        <w:rPr>
          <w:rStyle w:val="Siln"/>
          <w:sz w:val="24"/>
        </w:rPr>
        <w:t>Obrázok</w:t>
      </w:r>
      <w:r w:rsidR="008458DD">
        <w:rPr>
          <w:rStyle w:val="Siln"/>
          <w:sz w:val="24"/>
        </w:rPr>
        <w:t xml:space="preserve"> 24 </w:t>
      </w:r>
      <w:r w:rsidR="008458DD">
        <w:rPr>
          <w:rStyle w:val="Siln"/>
          <w:b w:val="0"/>
          <w:sz w:val="24"/>
        </w:rPr>
        <w:t>Selekcia klinických vzoriek u</w:t>
      </w:r>
      <w:r w:rsidR="001B327D">
        <w:rPr>
          <w:rStyle w:val="Siln"/>
          <w:b w:val="0"/>
          <w:sz w:val="24"/>
        </w:rPr>
        <w:t> </w:t>
      </w:r>
      <w:r w:rsidR="00111F3B">
        <w:rPr>
          <w:rStyle w:val="Siln"/>
          <w:b w:val="0"/>
          <w:sz w:val="24"/>
        </w:rPr>
        <w:t>žie</w:t>
      </w:r>
      <w:r>
        <w:rPr>
          <w:rStyle w:val="Siln"/>
          <w:b w:val="0"/>
          <w:sz w:val="24"/>
        </w:rPr>
        <w:t>n</w:t>
      </w:r>
    </w:p>
    <w:p w:rsidR="001B327D" w:rsidRDefault="001B327D" w:rsidP="00DC58A1">
      <w:pPr>
        <w:ind w:left="1416" w:firstLine="708"/>
        <w:rPr>
          <w:rStyle w:val="Siln"/>
          <w:b w:val="0"/>
          <w:sz w:val="24"/>
        </w:rPr>
      </w:pPr>
    </w:p>
    <w:p w:rsidR="00B64EBE" w:rsidRPr="001B327D" w:rsidRDefault="0027451D" w:rsidP="001B327D">
      <w:pPr>
        <w:ind w:left="851" w:hanging="851"/>
        <w:rPr>
          <w:rStyle w:val="Siln"/>
        </w:rPr>
      </w:pPr>
      <w:r w:rsidRPr="001B327D">
        <w:rPr>
          <w:rStyle w:val="Siln"/>
        </w:rPr>
        <w:t xml:space="preserve">4.3 </w:t>
      </w:r>
      <w:r w:rsidR="001B327D">
        <w:rPr>
          <w:rStyle w:val="Siln"/>
        </w:rPr>
        <w:tab/>
      </w:r>
      <w:r w:rsidRPr="001B327D">
        <w:rPr>
          <w:rStyle w:val="Siln"/>
        </w:rPr>
        <w:t>Vyhodnotenie vzoriek podľa druhu izolovaných NAC v súvislosti s vekom pacientov</w:t>
      </w:r>
    </w:p>
    <w:p w:rsidR="0069419D" w:rsidRDefault="00B64EBE" w:rsidP="009B1563">
      <w:pPr>
        <w:ind w:firstLine="851"/>
        <w:rPr>
          <w:rStyle w:val="Siln"/>
          <w:b w:val="0"/>
          <w:sz w:val="24"/>
        </w:rPr>
      </w:pPr>
      <w:r>
        <w:rPr>
          <w:rStyle w:val="Siln"/>
          <w:b w:val="0"/>
          <w:sz w:val="24"/>
        </w:rPr>
        <w:t xml:space="preserve">Ďalej sme v našej práci vyselektovali druhy NAC podľa veku. Ako nám ukazuje obrázok 25, </w:t>
      </w:r>
      <w:r w:rsidR="009B1563">
        <w:rPr>
          <w:rStyle w:val="Siln"/>
          <w:b w:val="0"/>
          <w:sz w:val="24"/>
        </w:rPr>
        <w:t xml:space="preserve">najmenší záchyt NAC </w:t>
      </w:r>
      <w:r w:rsidR="007611BB">
        <w:rPr>
          <w:rStyle w:val="Siln"/>
          <w:b w:val="0"/>
          <w:sz w:val="24"/>
        </w:rPr>
        <w:t>bol</w:t>
      </w:r>
      <w:r w:rsidR="009B1563">
        <w:rPr>
          <w:rStyle w:val="Siln"/>
          <w:b w:val="0"/>
          <w:sz w:val="24"/>
        </w:rPr>
        <w:t xml:space="preserve"> u mladších ročníkov do 40 rokov</w:t>
      </w:r>
      <w:r w:rsidR="005B35A2">
        <w:rPr>
          <w:rStyle w:val="Siln"/>
          <w:b w:val="0"/>
          <w:sz w:val="24"/>
        </w:rPr>
        <w:t xml:space="preserve"> (n=16)</w:t>
      </w:r>
      <w:r w:rsidR="009B1563">
        <w:rPr>
          <w:rStyle w:val="Siln"/>
          <w:b w:val="0"/>
          <w:sz w:val="24"/>
        </w:rPr>
        <w:t>,</w:t>
      </w:r>
      <w:r w:rsidR="00D850C7">
        <w:rPr>
          <w:rStyle w:val="Siln"/>
          <w:b w:val="0"/>
          <w:sz w:val="24"/>
        </w:rPr>
        <w:t xml:space="preserve"> kde sme </w:t>
      </w:r>
      <w:r w:rsidR="00212138">
        <w:rPr>
          <w:rStyle w:val="Siln"/>
          <w:b w:val="0"/>
          <w:sz w:val="24"/>
        </w:rPr>
        <w:t>opakovane</w:t>
      </w:r>
      <w:r w:rsidR="00D850C7">
        <w:rPr>
          <w:rStyle w:val="Siln"/>
          <w:b w:val="0"/>
          <w:sz w:val="24"/>
        </w:rPr>
        <w:t xml:space="preserve"> zachytili tri druhy kvasinkových MiO: </w:t>
      </w:r>
      <w:r w:rsidR="00D850C7" w:rsidRPr="00D850C7">
        <w:rPr>
          <w:rStyle w:val="Siln"/>
          <w:b w:val="0"/>
          <w:i/>
          <w:sz w:val="24"/>
        </w:rPr>
        <w:t>C. lusitaniae</w:t>
      </w:r>
      <w:r w:rsidR="00D850C7">
        <w:rPr>
          <w:rStyle w:val="Siln"/>
          <w:b w:val="0"/>
          <w:sz w:val="24"/>
        </w:rPr>
        <w:t xml:space="preserve"> , </w:t>
      </w:r>
      <w:r w:rsidR="00D850C7" w:rsidRPr="00D850C7">
        <w:rPr>
          <w:rStyle w:val="Siln"/>
          <w:b w:val="0"/>
          <w:i/>
          <w:sz w:val="24"/>
        </w:rPr>
        <w:t>C. glabrata</w:t>
      </w:r>
      <w:r w:rsidR="00D850C7">
        <w:rPr>
          <w:rStyle w:val="Siln"/>
          <w:b w:val="0"/>
          <w:sz w:val="24"/>
        </w:rPr>
        <w:t xml:space="preserve"> , </w:t>
      </w:r>
      <w:r w:rsidR="00D850C7" w:rsidRPr="00D850C7">
        <w:rPr>
          <w:rStyle w:val="Siln"/>
          <w:b w:val="0"/>
          <w:i/>
          <w:sz w:val="24"/>
        </w:rPr>
        <w:t>C. krusei</w:t>
      </w:r>
      <w:r w:rsidR="00212138">
        <w:rPr>
          <w:rStyle w:val="Siln"/>
          <w:b w:val="0"/>
          <w:sz w:val="24"/>
        </w:rPr>
        <w:t>,</w:t>
      </w:r>
      <w:r w:rsidR="00D850C7">
        <w:rPr>
          <w:rStyle w:val="Siln"/>
          <w:b w:val="0"/>
          <w:sz w:val="24"/>
        </w:rPr>
        <w:t xml:space="preserve"> </w:t>
      </w:r>
      <w:r w:rsidR="00257920">
        <w:rPr>
          <w:rStyle w:val="Siln"/>
          <w:b w:val="0"/>
          <w:sz w:val="24"/>
        </w:rPr>
        <w:t>viď tabuľka 12</w:t>
      </w:r>
      <w:r w:rsidR="00D850C7">
        <w:rPr>
          <w:rStyle w:val="Siln"/>
          <w:b w:val="0"/>
          <w:sz w:val="24"/>
        </w:rPr>
        <w:t>. N</w:t>
      </w:r>
      <w:r w:rsidR="009B1563">
        <w:rPr>
          <w:rStyle w:val="Siln"/>
          <w:b w:val="0"/>
          <w:sz w:val="24"/>
        </w:rPr>
        <w:t xml:space="preserve">aopak </w:t>
      </w:r>
      <w:r w:rsidR="0069419D">
        <w:rPr>
          <w:rStyle w:val="Siln"/>
          <w:b w:val="0"/>
          <w:sz w:val="24"/>
        </w:rPr>
        <w:t xml:space="preserve">najčastejšie kvasinky kolonizovali pacientov </w:t>
      </w:r>
      <w:r w:rsidR="00272794">
        <w:rPr>
          <w:rStyle w:val="Siln"/>
          <w:b w:val="0"/>
          <w:sz w:val="24"/>
        </w:rPr>
        <w:t>v kategórii</w:t>
      </w:r>
      <w:r w:rsidR="0069419D">
        <w:rPr>
          <w:rStyle w:val="Siln"/>
          <w:b w:val="0"/>
          <w:sz w:val="24"/>
        </w:rPr>
        <w:t xml:space="preserve"> nad 60 rokov</w:t>
      </w:r>
      <w:r w:rsidR="005A014F">
        <w:rPr>
          <w:rStyle w:val="Siln"/>
          <w:b w:val="0"/>
          <w:sz w:val="24"/>
        </w:rPr>
        <w:t xml:space="preserve"> v zastúpení </w:t>
      </w:r>
      <w:r w:rsidR="00212138" w:rsidRPr="00212138">
        <w:rPr>
          <w:rStyle w:val="Siln"/>
          <w:b w:val="0"/>
          <w:i/>
          <w:sz w:val="24"/>
        </w:rPr>
        <w:t>C. glabrata</w:t>
      </w:r>
      <w:r w:rsidR="00941540">
        <w:rPr>
          <w:rStyle w:val="Siln"/>
          <w:b w:val="0"/>
          <w:sz w:val="24"/>
        </w:rPr>
        <w:t>. Môže</w:t>
      </w:r>
      <w:r w:rsidR="00F8709F">
        <w:rPr>
          <w:rStyle w:val="Siln"/>
          <w:b w:val="0"/>
          <w:sz w:val="24"/>
        </w:rPr>
        <w:t xml:space="preserve"> to byť z dôvodu, ž</w:t>
      </w:r>
      <w:r w:rsidR="0069419D">
        <w:rPr>
          <w:rStyle w:val="Siln"/>
          <w:b w:val="0"/>
          <w:sz w:val="24"/>
        </w:rPr>
        <w:t>e starší ľudia sa ťažšie prispôsobujú meniacim podmienkam vonkajšieho aj vnútorného prostredia</w:t>
      </w:r>
      <w:r w:rsidR="009B1563">
        <w:rPr>
          <w:rStyle w:val="Siln"/>
          <w:b w:val="0"/>
          <w:sz w:val="24"/>
        </w:rPr>
        <w:t>, sú menej odolní a vysoko náchylní k rôznym in</w:t>
      </w:r>
      <w:r w:rsidR="007611BB">
        <w:rPr>
          <w:rStyle w:val="Siln"/>
          <w:b w:val="0"/>
          <w:sz w:val="24"/>
        </w:rPr>
        <w:t xml:space="preserve">fekciám, nielen kvasinkovým, ale aj bakteriálnym. </w:t>
      </w:r>
      <w:r w:rsidR="005A014F">
        <w:rPr>
          <w:rStyle w:val="Siln"/>
          <w:b w:val="0"/>
          <w:sz w:val="24"/>
        </w:rPr>
        <w:t>Vo vekovej  kategórii od 41-60 rokov sa nám potvrdil zvýšený výskyt NAC</w:t>
      </w:r>
      <w:r w:rsidR="00E91CA5">
        <w:rPr>
          <w:rStyle w:val="Siln"/>
          <w:b w:val="0"/>
          <w:sz w:val="24"/>
        </w:rPr>
        <w:t>,</w:t>
      </w:r>
      <w:r w:rsidR="005A014F">
        <w:rPr>
          <w:rStyle w:val="Siln"/>
          <w:b w:val="0"/>
          <w:sz w:val="24"/>
        </w:rPr>
        <w:t xml:space="preserve"> a to hlavne </w:t>
      </w:r>
      <w:r w:rsidR="00941540">
        <w:rPr>
          <w:rStyle w:val="Siln"/>
          <w:b w:val="0"/>
          <w:sz w:val="24"/>
        </w:rPr>
        <w:t xml:space="preserve">v zastúpení </w:t>
      </w:r>
      <w:r w:rsidR="005A014F" w:rsidRPr="005A014F">
        <w:rPr>
          <w:rStyle w:val="Siln"/>
          <w:b w:val="0"/>
          <w:i/>
          <w:sz w:val="24"/>
        </w:rPr>
        <w:t>C. glabrata</w:t>
      </w:r>
      <w:r w:rsidR="00FF0939">
        <w:rPr>
          <w:rStyle w:val="Siln"/>
          <w:b w:val="0"/>
          <w:i/>
          <w:sz w:val="24"/>
        </w:rPr>
        <w:t xml:space="preserve"> </w:t>
      </w:r>
      <w:r w:rsidR="005A014F">
        <w:rPr>
          <w:rStyle w:val="Siln"/>
          <w:b w:val="0"/>
          <w:sz w:val="24"/>
        </w:rPr>
        <w:t>a </w:t>
      </w:r>
      <w:r w:rsidR="005A014F" w:rsidRPr="005A014F">
        <w:rPr>
          <w:rStyle w:val="Siln"/>
          <w:b w:val="0"/>
          <w:i/>
          <w:sz w:val="24"/>
        </w:rPr>
        <w:t>C. parapsilosis</w:t>
      </w:r>
      <w:r w:rsidR="005A014F">
        <w:rPr>
          <w:rStyle w:val="Siln"/>
          <w:b w:val="0"/>
          <w:sz w:val="24"/>
        </w:rPr>
        <w:t xml:space="preserve">, viď tabuľka </w:t>
      </w:r>
      <w:r w:rsidR="00257920">
        <w:rPr>
          <w:rStyle w:val="Siln"/>
          <w:b w:val="0"/>
          <w:sz w:val="24"/>
        </w:rPr>
        <w:t xml:space="preserve">11, </w:t>
      </w:r>
      <w:r w:rsidR="005A014F">
        <w:rPr>
          <w:rStyle w:val="Siln"/>
          <w:b w:val="0"/>
          <w:sz w:val="24"/>
        </w:rPr>
        <w:t>12.</w:t>
      </w:r>
    </w:p>
    <w:p w:rsidR="0069419D" w:rsidRDefault="0069419D" w:rsidP="00B64EBE">
      <w:pPr>
        <w:ind w:firstLine="851"/>
        <w:rPr>
          <w:rStyle w:val="Siln"/>
          <w:b w:val="0"/>
          <w:sz w:val="24"/>
        </w:rPr>
      </w:pPr>
    </w:p>
    <w:p w:rsidR="009A26EB" w:rsidRDefault="009A26EB" w:rsidP="00320C36">
      <w:pPr>
        <w:ind w:firstLine="0"/>
        <w:rPr>
          <w:rStyle w:val="Siln"/>
        </w:rPr>
      </w:pPr>
      <w:r w:rsidRPr="009A26EB">
        <w:rPr>
          <w:rStyle w:val="Siln"/>
          <w:noProof/>
        </w:rPr>
        <w:lastRenderedPageBreak/>
        <w:drawing>
          <wp:inline distT="0" distB="0" distL="0" distR="0">
            <wp:extent cx="5591810" cy="3348000"/>
            <wp:effectExtent l="19050" t="0" r="27940" b="4800"/>
            <wp:docPr id="34"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865C6" w:rsidRDefault="009B1563" w:rsidP="009B1563">
      <w:pPr>
        <w:ind w:firstLine="708"/>
        <w:rPr>
          <w:rStyle w:val="Siln"/>
          <w:b w:val="0"/>
          <w:sz w:val="24"/>
        </w:rPr>
      </w:pPr>
      <w:r>
        <w:rPr>
          <w:rStyle w:val="Siln"/>
          <w:sz w:val="24"/>
        </w:rPr>
        <w:t>O</w:t>
      </w:r>
      <w:r w:rsidR="00DC58A1">
        <w:rPr>
          <w:rStyle w:val="Siln"/>
          <w:sz w:val="24"/>
        </w:rPr>
        <w:t>brázok</w:t>
      </w:r>
      <w:r w:rsidR="00513112">
        <w:rPr>
          <w:rStyle w:val="Siln"/>
          <w:sz w:val="24"/>
        </w:rPr>
        <w:t xml:space="preserve"> 25 </w:t>
      </w:r>
      <w:r w:rsidR="00513112">
        <w:rPr>
          <w:rStyle w:val="Siln"/>
          <w:b w:val="0"/>
          <w:sz w:val="24"/>
        </w:rPr>
        <w:t>Selekcia diagnostikovaných NAC podľa veku</w:t>
      </w:r>
    </w:p>
    <w:p w:rsidR="00064CEB" w:rsidRDefault="00064CEB" w:rsidP="00064CEB">
      <w:pPr>
        <w:ind w:firstLine="851"/>
        <w:rPr>
          <w:rStyle w:val="Siln"/>
          <w:b w:val="0"/>
          <w:sz w:val="24"/>
        </w:rPr>
      </w:pPr>
    </w:p>
    <w:p w:rsidR="006247C0" w:rsidRDefault="00DC58A1" w:rsidP="005C1079">
      <w:pPr>
        <w:ind w:right="-1" w:firstLine="0"/>
        <w:jc w:val="center"/>
        <w:rPr>
          <w:rStyle w:val="Siln"/>
          <w:b w:val="0"/>
          <w:sz w:val="24"/>
        </w:rPr>
      </w:pPr>
      <w:r>
        <w:rPr>
          <w:rStyle w:val="Siln"/>
          <w:sz w:val="24"/>
        </w:rPr>
        <w:t>Tabuľka</w:t>
      </w:r>
      <w:r w:rsidR="00936615" w:rsidRPr="00064CEB">
        <w:rPr>
          <w:rStyle w:val="Siln"/>
          <w:sz w:val="24"/>
        </w:rPr>
        <w:t xml:space="preserve"> 1</w:t>
      </w:r>
      <w:r w:rsidR="00E51E2B">
        <w:rPr>
          <w:rStyle w:val="Siln"/>
          <w:sz w:val="24"/>
        </w:rPr>
        <w:t>1</w:t>
      </w:r>
      <w:r w:rsidR="00936615">
        <w:rPr>
          <w:rStyle w:val="Siln"/>
          <w:b w:val="0"/>
          <w:sz w:val="24"/>
        </w:rPr>
        <w:t xml:space="preserve"> </w:t>
      </w:r>
      <w:r w:rsidR="007B4D52">
        <w:rPr>
          <w:rStyle w:val="Siln"/>
          <w:b w:val="0"/>
          <w:sz w:val="24"/>
        </w:rPr>
        <w:t xml:space="preserve">Počet identifikovaných NAC v jednotlivých </w:t>
      </w:r>
      <w:r w:rsidR="005C1079">
        <w:rPr>
          <w:rStyle w:val="Siln"/>
          <w:b w:val="0"/>
          <w:sz w:val="24"/>
        </w:rPr>
        <w:t>vekových kategóriách</w:t>
      </w:r>
    </w:p>
    <w:tbl>
      <w:tblPr>
        <w:tblW w:w="6480" w:type="dxa"/>
        <w:tblInd w:w="1171" w:type="dxa"/>
        <w:tblCellMar>
          <w:left w:w="70" w:type="dxa"/>
          <w:right w:w="70" w:type="dxa"/>
        </w:tblCellMar>
        <w:tblLook w:val="04A0" w:firstRow="1" w:lastRow="0" w:firstColumn="1" w:lastColumn="0" w:noHBand="0" w:noVBand="1"/>
      </w:tblPr>
      <w:tblGrid>
        <w:gridCol w:w="3740"/>
        <w:gridCol w:w="2740"/>
      </w:tblGrid>
      <w:tr w:rsidR="00257920" w:rsidRPr="00936615" w:rsidTr="00257920">
        <w:trPr>
          <w:trHeight w:val="300"/>
        </w:trPr>
        <w:tc>
          <w:tcPr>
            <w:tcW w:w="374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936615">
            <w:pPr>
              <w:spacing w:line="240" w:lineRule="auto"/>
              <w:ind w:firstLine="0"/>
              <w:jc w:val="center"/>
              <w:rPr>
                <w:b/>
                <w:color w:val="000000" w:themeColor="text1"/>
                <w:sz w:val="22"/>
                <w:szCs w:val="22"/>
              </w:rPr>
            </w:pPr>
            <w:r w:rsidRPr="005A014F">
              <w:rPr>
                <w:b/>
                <w:color w:val="000000" w:themeColor="text1"/>
                <w:sz w:val="22"/>
                <w:szCs w:val="22"/>
              </w:rPr>
              <w:t> Vek</w:t>
            </w:r>
          </w:p>
        </w:tc>
        <w:tc>
          <w:tcPr>
            <w:tcW w:w="274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F8709F">
            <w:pPr>
              <w:spacing w:line="240" w:lineRule="auto"/>
              <w:ind w:firstLine="0"/>
              <w:jc w:val="center"/>
              <w:rPr>
                <w:b/>
                <w:bCs/>
                <w:color w:val="000000" w:themeColor="text1"/>
                <w:sz w:val="22"/>
                <w:szCs w:val="22"/>
              </w:rPr>
            </w:pPr>
            <w:r>
              <w:rPr>
                <w:b/>
                <w:bCs/>
                <w:color w:val="000000" w:themeColor="text1"/>
                <w:sz w:val="22"/>
                <w:szCs w:val="22"/>
              </w:rPr>
              <w:t>P</w:t>
            </w:r>
            <w:r w:rsidRPr="00936615">
              <w:rPr>
                <w:b/>
                <w:bCs/>
                <w:color w:val="000000" w:themeColor="text1"/>
                <w:sz w:val="22"/>
                <w:szCs w:val="22"/>
              </w:rPr>
              <w:t xml:space="preserve">očet </w:t>
            </w:r>
            <w:r>
              <w:rPr>
                <w:b/>
                <w:bCs/>
                <w:color w:val="000000" w:themeColor="text1"/>
                <w:sz w:val="22"/>
                <w:szCs w:val="22"/>
              </w:rPr>
              <w:t>identifikov. NAC</w:t>
            </w:r>
          </w:p>
        </w:tc>
      </w:tr>
      <w:tr w:rsidR="00257920" w:rsidRPr="00936615" w:rsidTr="00257920">
        <w:trPr>
          <w:trHeight w:val="34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pod 15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16-30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9</w:t>
            </w:r>
          </w:p>
        </w:tc>
      </w:tr>
      <w:tr w:rsidR="00257920" w:rsidRPr="00936615" w:rsidTr="00257920">
        <w:trPr>
          <w:trHeight w:val="300"/>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31-40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w:t>
            </w:r>
          </w:p>
        </w:tc>
      </w:tr>
      <w:tr w:rsidR="00257920" w:rsidRPr="00936615" w:rsidTr="00257920">
        <w:trPr>
          <w:trHeight w:val="288"/>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41-50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15</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51-60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14</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61-70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30</w:t>
            </w:r>
          </w:p>
        </w:tc>
      </w:tr>
      <w:tr w:rsidR="00257920" w:rsidRPr="00936615" w:rsidTr="00257920">
        <w:trPr>
          <w:trHeight w:val="276"/>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nad 70 rokov</w:t>
            </w:r>
          </w:p>
        </w:tc>
        <w:tc>
          <w:tcPr>
            <w:tcW w:w="2740"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936615">
            <w:pPr>
              <w:spacing w:line="240" w:lineRule="auto"/>
              <w:ind w:firstLine="0"/>
              <w:jc w:val="center"/>
              <w:rPr>
                <w:color w:val="000000"/>
                <w:sz w:val="22"/>
                <w:szCs w:val="22"/>
              </w:rPr>
            </w:pPr>
            <w:r w:rsidRPr="00936615">
              <w:rPr>
                <w:color w:val="000000"/>
                <w:sz w:val="22"/>
                <w:szCs w:val="22"/>
              </w:rPr>
              <w:t>25</w:t>
            </w:r>
          </w:p>
        </w:tc>
      </w:tr>
    </w:tbl>
    <w:p w:rsidR="006C2181" w:rsidRDefault="006C2181" w:rsidP="004A43FE">
      <w:pPr>
        <w:rPr>
          <w:rStyle w:val="Siln"/>
          <w:b w:val="0"/>
          <w:sz w:val="24"/>
        </w:rPr>
      </w:pPr>
    </w:p>
    <w:p w:rsidR="00257920" w:rsidRDefault="00257920" w:rsidP="009C0F10">
      <w:pPr>
        <w:ind w:firstLine="0"/>
        <w:rPr>
          <w:rStyle w:val="Siln"/>
          <w:b w:val="0"/>
          <w:sz w:val="24"/>
        </w:rPr>
      </w:pPr>
    </w:p>
    <w:p w:rsidR="00257920" w:rsidRPr="00257920" w:rsidRDefault="00DC58A1" w:rsidP="00DC58A1">
      <w:pPr>
        <w:ind w:firstLine="0"/>
        <w:rPr>
          <w:rStyle w:val="Siln"/>
          <w:b w:val="0"/>
          <w:sz w:val="24"/>
        </w:rPr>
      </w:pPr>
      <w:r>
        <w:rPr>
          <w:rStyle w:val="Siln"/>
          <w:sz w:val="24"/>
        </w:rPr>
        <w:t>Tabuľka</w:t>
      </w:r>
      <w:r w:rsidR="00257920" w:rsidRPr="00257920">
        <w:rPr>
          <w:rStyle w:val="Siln"/>
          <w:sz w:val="24"/>
        </w:rPr>
        <w:t xml:space="preserve"> 12</w:t>
      </w:r>
      <w:r w:rsidR="00257920">
        <w:rPr>
          <w:rStyle w:val="Siln"/>
          <w:sz w:val="24"/>
        </w:rPr>
        <w:t xml:space="preserve"> </w:t>
      </w:r>
      <w:r w:rsidR="00257920">
        <w:rPr>
          <w:rStyle w:val="Siln"/>
          <w:b w:val="0"/>
          <w:sz w:val="24"/>
        </w:rPr>
        <w:t>Najčastejšie sa vyskytujúca NAC v jednotlivých vekových kategóriách</w:t>
      </w:r>
    </w:p>
    <w:tbl>
      <w:tblPr>
        <w:tblW w:w="6379" w:type="dxa"/>
        <w:tblInd w:w="1204" w:type="dxa"/>
        <w:tblCellMar>
          <w:left w:w="70" w:type="dxa"/>
          <w:right w:w="70" w:type="dxa"/>
        </w:tblCellMar>
        <w:tblLook w:val="04A0" w:firstRow="1" w:lastRow="0" w:firstColumn="1" w:lastColumn="0" w:noHBand="0" w:noVBand="1"/>
      </w:tblPr>
      <w:tblGrid>
        <w:gridCol w:w="3480"/>
        <w:gridCol w:w="2899"/>
      </w:tblGrid>
      <w:tr w:rsidR="00257920" w:rsidRPr="00936615" w:rsidTr="004A43FE">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257920" w:rsidRPr="005A014F" w:rsidRDefault="00257920" w:rsidP="00DF2FE9">
            <w:pPr>
              <w:spacing w:line="240" w:lineRule="auto"/>
              <w:ind w:firstLine="0"/>
              <w:jc w:val="center"/>
              <w:rPr>
                <w:b/>
                <w:color w:val="000000" w:themeColor="text1"/>
                <w:sz w:val="22"/>
                <w:szCs w:val="22"/>
              </w:rPr>
            </w:pPr>
            <w:r w:rsidRPr="005A014F">
              <w:rPr>
                <w:b/>
                <w:color w:val="000000" w:themeColor="text1"/>
                <w:sz w:val="22"/>
                <w:szCs w:val="22"/>
              </w:rPr>
              <w:t> Vek</w:t>
            </w:r>
          </w:p>
        </w:tc>
        <w:tc>
          <w:tcPr>
            <w:tcW w:w="2899"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257920" w:rsidRPr="00936615" w:rsidRDefault="00257920" w:rsidP="00DF2FE9">
            <w:pPr>
              <w:spacing w:line="240" w:lineRule="auto"/>
              <w:ind w:firstLine="0"/>
              <w:jc w:val="center"/>
              <w:rPr>
                <w:b/>
                <w:bCs/>
                <w:color w:val="000000" w:themeColor="text1"/>
                <w:sz w:val="22"/>
                <w:szCs w:val="22"/>
              </w:rPr>
            </w:pPr>
            <w:r>
              <w:rPr>
                <w:b/>
                <w:bCs/>
                <w:color w:val="000000" w:themeColor="text1"/>
                <w:sz w:val="22"/>
                <w:szCs w:val="22"/>
              </w:rPr>
              <w:t>NAC</w:t>
            </w:r>
          </w:p>
        </w:tc>
      </w:tr>
      <w:tr w:rsidR="00257920" w:rsidRPr="00936615" w:rsidTr="004A43FE">
        <w:trPr>
          <w:trHeight w:val="34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pod 15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lusitaniae</w:t>
            </w:r>
          </w:p>
        </w:tc>
      </w:tr>
      <w:tr w:rsidR="00257920" w:rsidRPr="00936615" w:rsidTr="004A43FE">
        <w:trPr>
          <w:trHeight w:val="28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16-30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31-40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krusei</w:t>
            </w:r>
          </w:p>
        </w:tc>
      </w:tr>
      <w:tr w:rsidR="00257920" w:rsidRPr="00936615" w:rsidTr="004A43FE">
        <w:trPr>
          <w:trHeight w:val="288"/>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41-50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51-60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parapsilosis</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61-70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r w:rsidR="00257920" w:rsidRPr="00936615" w:rsidTr="004A43FE">
        <w:trPr>
          <w:trHeight w:val="276"/>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color w:val="000000"/>
                <w:sz w:val="22"/>
                <w:szCs w:val="22"/>
              </w:rPr>
            </w:pPr>
            <w:r w:rsidRPr="00936615">
              <w:rPr>
                <w:color w:val="000000"/>
                <w:sz w:val="22"/>
                <w:szCs w:val="22"/>
              </w:rPr>
              <w:t>nad 70 rokov</w:t>
            </w:r>
          </w:p>
        </w:tc>
        <w:tc>
          <w:tcPr>
            <w:tcW w:w="2899" w:type="dxa"/>
            <w:tcBorders>
              <w:top w:val="nil"/>
              <w:left w:val="nil"/>
              <w:bottom w:val="single" w:sz="4" w:space="0" w:color="auto"/>
              <w:right w:val="single" w:sz="4" w:space="0" w:color="auto"/>
            </w:tcBorders>
            <w:shd w:val="clear" w:color="auto" w:fill="auto"/>
            <w:noWrap/>
            <w:vAlign w:val="bottom"/>
            <w:hideMark/>
          </w:tcPr>
          <w:p w:rsidR="00257920" w:rsidRPr="00936615" w:rsidRDefault="00257920" w:rsidP="00DF2FE9">
            <w:pPr>
              <w:spacing w:line="240" w:lineRule="auto"/>
              <w:ind w:firstLine="0"/>
              <w:jc w:val="center"/>
              <w:rPr>
                <w:i/>
                <w:iCs/>
                <w:color w:val="000000"/>
                <w:sz w:val="22"/>
                <w:szCs w:val="22"/>
              </w:rPr>
            </w:pPr>
            <w:r w:rsidRPr="00936615">
              <w:rPr>
                <w:i/>
                <w:iCs/>
                <w:color w:val="000000"/>
                <w:sz w:val="22"/>
                <w:szCs w:val="22"/>
              </w:rPr>
              <w:t>Candida glabrata</w:t>
            </w:r>
          </w:p>
        </w:tc>
      </w:tr>
    </w:tbl>
    <w:p w:rsidR="00257920" w:rsidRDefault="00257920" w:rsidP="004A43FE">
      <w:pPr>
        <w:ind w:firstLine="0"/>
        <w:rPr>
          <w:rStyle w:val="Siln"/>
          <w:b w:val="0"/>
          <w:sz w:val="24"/>
        </w:rPr>
      </w:pPr>
    </w:p>
    <w:p w:rsidR="00272794" w:rsidRPr="003410D4" w:rsidRDefault="007611BB" w:rsidP="005A014F">
      <w:pPr>
        <w:ind w:firstLine="851"/>
        <w:rPr>
          <w:rStyle w:val="Siln"/>
          <w:b w:val="0"/>
          <w:sz w:val="24"/>
        </w:rPr>
      </w:pPr>
      <w:r>
        <w:rPr>
          <w:rStyle w:val="Siln"/>
          <w:b w:val="0"/>
          <w:sz w:val="24"/>
        </w:rPr>
        <w:lastRenderedPageBreak/>
        <w:t xml:space="preserve">Ako môžeme vidieť na obrázku 26, najčastejšie </w:t>
      </w:r>
      <w:r w:rsidR="00F8709F">
        <w:rPr>
          <w:rStyle w:val="Siln"/>
          <w:b w:val="0"/>
          <w:sz w:val="24"/>
        </w:rPr>
        <w:t>sa vyskytovala</w:t>
      </w:r>
      <w:r>
        <w:rPr>
          <w:rStyle w:val="Siln"/>
          <w:b w:val="0"/>
          <w:sz w:val="24"/>
        </w:rPr>
        <w:t xml:space="preserve"> NAC</w:t>
      </w:r>
      <w:r w:rsidR="005B35A2">
        <w:rPr>
          <w:rStyle w:val="Siln"/>
          <w:b w:val="0"/>
          <w:sz w:val="24"/>
        </w:rPr>
        <w:t xml:space="preserve"> </w:t>
      </w:r>
      <w:r w:rsidR="005B35A2">
        <w:rPr>
          <w:rStyle w:val="Siln"/>
          <w:b w:val="0"/>
          <w:i/>
          <w:sz w:val="24"/>
        </w:rPr>
        <w:t>C. glabrata</w:t>
      </w:r>
      <w:r w:rsidR="005B3A83">
        <w:rPr>
          <w:rStyle w:val="Siln"/>
          <w:b w:val="0"/>
          <w:i/>
          <w:sz w:val="24"/>
        </w:rPr>
        <w:t xml:space="preserve"> </w:t>
      </w:r>
      <w:r w:rsidR="005B35A2">
        <w:rPr>
          <w:rStyle w:val="Siln"/>
          <w:b w:val="0"/>
          <w:i/>
          <w:sz w:val="24"/>
        </w:rPr>
        <w:t xml:space="preserve"> </w:t>
      </w:r>
      <w:r w:rsidR="005B35A2">
        <w:rPr>
          <w:rStyle w:val="Siln"/>
          <w:b w:val="0"/>
          <w:sz w:val="24"/>
        </w:rPr>
        <w:t xml:space="preserve">(n=43), ktorá </w:t>
      </w:r>
      <w:r w:rsidR="005B3A83">
        <w:rPr>
          <w:rStyle w:val="Siln"/>
          <w:b w:val="0"/>
          <w:sz w:val="24"/>
        </w:rPr>
        <w:t xml:space="preserve">bola </w:t>
      </w:r>
      <w:r w:rsidR="005B35A2">
        <w:rPr>
          <w:rStyle w:val="Siln"/>
          <w:b w:val="0"/>
          <w:sz w:val="24"/>
        </w:rPr>
        <w:t>často diagnostikovaná zo spút a </w:t>
      </w:r>
      <w:r w:rsidR="005B3A83">
        <w:rPr>
          <w:rStyle w:val="Siln"/>
          <w:b w:val="0"/>
          <w:sz w:val="24"/>
        </w:rPr>
        <w:t>výterov</w:t>
      </w:r>
      <w:r w:rsidR="006C2181">
        <w:rPr>
          <w:rStyle w:val="Siln"/>
          <w:b w:val="0"/>
          <w:sz w:val="24"/>
        </w:rPr>
        <w:t xml:space="preserve"> z pošvy, viď tabuľka 12, 13</w:t>
      </w:r>
      <w:r w:rsidR="005B35A2">
        <w:rPr>
          <w:rStyle w:val="Siln"/>
          <w:b w:val="0"/>
          <w:sz w:val="24"/>
        </w:rPr>
        <w:t xml:space="preserve">. </w:t>
      </w:r>
      <w:r w:rsidR="00272794">
        <w:rPr>
          <w:rStyle w:val="Siln"/>
          <w:b w:val="0"/>
          <w:sz w:val="24"/>
        </w:rPr>
        <w:t xml:space="preserve">V 21 prípadoch sme izolovali </w:t>
      </w:r>
      <w:r w:rsidR="005B3A83">
        <w:rPr>
          <w:rStyle w:val="Siln"/>
          <w:b w:val="0"/>
          <w:i/>
          <w:sz w:val="24"/>
        </w:rPr>
        <w:t xml:space="preserve">C. </w:t>
      </w:r>
      <w:r w:rsidR="00272794">
        <w:rPr>
          <w:rStyle w:val="Siln"/>
          <w:b w:val="0"/>
          <w:i/>
          <w:sz w:val="24"/>
        </w:rPr>
        <w:t>parapsilosis,</w:t>
      </w:r>
      <w:r w:rsidR="003410D4">
        <w:rPr>
          <w:rStyle w:val="Siln"/>
          <w:b w:val="0"/>
          <w:i/>
          <w:sz w:val="24"/>
        </w:rPr>
        <w:t xml:space="preserve"> </w:t>
      </w:r>
      <w:r w:rsidR="003410D4">
        <w:rPr>
          <w:rStyle w:val="Siln"/>
          <w:b w:val="0"/>
          <w:sz w:val="24"/>
        </w:rPr>
        <w:t>ktorá kolonizovala v najväčšom počte uši</w:t>
      </w:r>
      <w:r w:rsidR="00A737BA">
        <w:rPr>
          <w:rStyle w:val="Siln"/>
          <w:b w:val="0"/>
          <w:sz w:val="24"/>
        </w:rPr>
        <w:t xml:space="preserve"> (</w:t>
      </w:r>
      <w:r w:rsidR="00257920">
        <w:rPr>
          <w:rStyle w:val="Siln"/>
          <w:b w:val="0"/>
          <w:sz w:val="24"/>
        </w:rPr>
        <w:t>n=</w:t>
      </w:r>
      <w:r w:rsidR="00A737BA">
        <w:rPr>
          <w:rStyle w:val="Siln"/>
          <w:b w:val="0"/>
          <w:sz w:val="24"/>
        </w:rPr>
        <w:t>11)</w:t>
      </w:r>
      <w:r w:rsidR="003410D4">
        <w:rPr>
          <w:rStyle w:val="Siln"/>
          <w:b w:val="0"/>
          <w:sz w:val="24"/>
        </w:rPr>
        <w:t>,</w:t>
      </w:r>
      <w:r w:rsidR="00272794">
        <w:rPr>
          <w:rStyle w:val="Siln"/>
          <w:b w:val="0"/>
          <w:i/>
          <w:sz w:val="24"/>
        </w:rPr>
        <w:t xml:space="preserve"> </w:t>
      </w:r>
      <w:r w:rsidR="00272794" w:rsidRPr="00272794">
        <w:rPr>
          <w:rStyle w:val="Siln"/>
          <w:b w:val="0"/>
          <w:sz w:val="24"/>
        </w:rPr>
        <w:t>ďalej</w:t>
      </w:r>
      <w:r w:rsidR="00272794">
        <w:rPr>
          <w:rStyle w:val="Siln"/>
          <w:b w:val="0"/>
          <w:i/>
          <w:sz w:val="24"/>
        </w:rPr>
        <w:t xml:space="preserve"> </w:t>
      </w:r>
      <w:r w:rsidR="00272794" w:rsidRPr="00272794">
        <w:rPr>
          <w:rStyle w:val="Siln"/>
          <w:b w:val="0"/>
          <w:sz w:val="24"/>
        </w:rPr>
        <w:t>nasledovala</w:t>
      </w:r>
      <w:r w:rsidR="00272794">
        <w:rPr>
          <w:rStyle w:val="Siln"/>
          <w:b w:val="0"/>
          <w:i/>
          <w:sz w:val="24"/>
        </w:rPr>
        <w:t xml:space="preserve"> C. krusei </w:t>
      </w:r>
      <w:r w:rsidR="00272794" w:rsidRPr="00272794">
        <w:rPr>
          <w:rStyle w:val="Siln"/>
          <w:b w:val="0"/>
          <w:sz w:val="24"/>
        </w:rPr>
        <w:t>(n=12</w:t>
      </w:r>
      <w:r w:rsidR="003410D4">
        <w:rPr>
          <w:rStyle w:val="Siln"/>
          <w:b w:val="0"/>
          <w:sz w:val="24"/>
        </w:rPr>
        <w:t>), ktorá bola zachytená v najvyššom počte v</w:t>
      </w:r>
      <w:r w:rsidR="006C2181">
        <w:rPr>
          <w:rStyle w:val="Siln"/>
          <w:b w:val="0"/>
          <w:sz w:val="24"/>
        </w:rPr>
        <w:t> </w:t>
      </w:r>
      <w:r w:rsidR="003410D4">
        <w:rPr>
          <w:rStyle w:val="Siln"/>
          <w:b w:val="0"/>
          <w:sz w:val="24"/>
        </w:rPr>
        <w:t>spútach</w:t>
      </w:r>
      <w:r w:rsidR="00DC58A1">
        <w:rPr>
          <w:rStyle w:val="Siln"/>
          <w:b w:val="0"/>
          <w:sz w:val="24"/>
        </w:rPr>
        <w:t xml:space="preserve"> (tabuľka</w:t>
      </w:r>
      <w:r w:rsidR="006C2181">
        <w:rPr>
          <w:rStyle w:val="Siln"/>
          <w:b w:val="0"/>
          <w:sz w:val="24"/>
        </w:rPr>
        <w:t xml:space="preserve"> 13)</w:t>
      </w:r>
      <w:r w:rsidR="00257920">
        <w:rPr>
          <w:rStyle w:val="Siln"/>
          <w:b w:val="0"/>
          <w:sz w:val="24"/>
        </w:rPr>
        <w:t xml:space="preserve">. </w:t>
      </w:r>
      <w:r w:rsidR="003410D4">
        <w:rPr>
          <w:rStyle w:val="Siln"/>
          <w:b w:val="0"/>
          <w:sz w:val="24"/>
        </w:rPr>
        <w:t xml:space="preserve"> </w:t>
      </w:r>
      <w:r w:rsidR="00272794">
        <w:rPr>
          <w:rStyle w:val="Siln"/>
          <w:b w:val="0"/>
          <w:sz w:val="24"/>
        </w:rPr>
        <w:t xml:space="preserve">Častým nálezom vo vyšetrených vzorkách bola </w:t>
      </w:r>
      <w:r w:rsidR="00272794">
        <w:rPr>
          <w:rStyle w:val="Siln"/>
          <w:b w:val="0"/>
          <w:i/>
          <w:sz w:val="24"/>
        </w:rPr>
        <w:t xml:space="preserve">C. tropicalis </w:t>
      </w:r>
      <w:r w:rsidR="00272794">
        <w:rPr>
          <w:rStyle w:val="Siln"/>
          <w:b w:val="0"/>
          <w:sz w:val="24"/>
        </w:rPr>
        <w:t>(n=10)</w:t>
      </w:r>
      <w:r w:rsidR="00F8709F">
        <w:rPr>
          <w:rStyle w:val="Siln"/>
          <w:b w:val="0"/>
          <w:sz w:val="24"/>
        </w:rPr>
        <w:t>, ktorú</w:t>
      </w:r>
      <w:r w:rsidR="003410D4">
        <w:rPr>
          <w:rStyle w:val="Siln"/>
          <w:b w:val="0"/>
          <w:sz w:val="24"/>
        </w:rPr>
        <w:t xml:space="preserve"> </w:t>
      </w:r>
      <w:r w:rsidR="00F8709F">
        <w:rPr>
          <w:rStyle w:val="Siln"/>
          <w:b w:val="0"/>
          <w:sz w:val="24"/>
        </w:rPr>
        <w:t>sme</w:t>
      </w:r>
      <w:r w:rsidR="003410D4">
        <w:rPr>
          <w:rStyle w:val="Siln"/>
          <w:b w:val="0"/>
          <w:sz w:val="24"/>
        </w:rPr>
        <w:t xml:space="preserve"> </w:t>
      </w:r>
      <w:r w:rsidR="00F8709F">
        <w:rPr>
          <w:rStyle w:val="Siln"/>
          <w:b w:val="0"/>
          <w:sz w:val="24"/>
        </w:rPr>
        <w:t>izolovali</w:t>
      </w:r>
      <w:r w:rsidR="003410D4">
        <w:rPr>
          <w:rStyle w:val="Siln"/>
          <w:b w:val="0"/>
          <w:sz w:val="24"/>
        </w:rPr>
        <w:t xml:space="preserve"> z výterov pošvy</w:t>
      </w:r>
      <w:r w:rsidR="00272794">
        <w:rPr>
          <w:rStyle w:val="Siln"/>
          <w:b w:val="0"/>
          <w:sz w:val="24"/>
        </w:rPr>
        <w:t xml:space="preserve">. Ostatné druhy NAC boli zachytené zo vzoriek v menšom </w:t>
      </w:r>
      <w:r w:rsidR="003410D4">
        <w:rPr>
          <w:rStyle w:val="Siln"/>
          <w:b w:val="0"/>
          <w:sz w:val="24"/>
        </w:rPr>
        <w:t>poč</w:t>
      </w:r>
      <w:r w:rsidR="00272794">
        <w:rPr>
          <w:rStyle w:val="Siln"/>
          <w:b w:val="0"/>
          <w:sz w:val="24"/>
        </w:rPr>
        <w:t>te ako 10</w:t>
      </w:r>
      <w:r w:rsidR="00257920">
        <w:rPr>
          <w:rStyle w:val="Siln"/>
          <w:b w:val="0"/>
          <w:sz w:val="24"/>
        </w:rPr>
        <w:t xml:space="preserve">. </w:t>
      </w:r>
      <w:r w:rsidR="003410D4">
        <w:rPr>
          <w:rStyle w:val="Siln"/>
          <w:b w:val="0"/>
          <w:i/>
          <w:sz w:val="24"/>
        </w:rPr>
        <w:t xml:space="preserve">C. kefyr </w:t>
      </w:r>
      <w:r w:rsidR="003410D4">
        <w:rPr>
          <w:rStyle w:val="Siln"/>
          <w:b w:val="0"/>
          <w:sz w:val="24"/>
        </w:rPr>
        <w:t>a </w:t>
      </w:r>
      <w:r w:rsidR="003410D4">
        <w:rPr>
          <w:rStyle w:val="Siln"/>
          <w:b w:val="0"/>
          <w:i/>
          <w:sz w:val="24"/>
        </w:rPr>
        <w:t xml:space="preserve">C. guilliermondii </w:t>
      </w:r>
      <w:r w:rsidR="003410D4">
        <w:rPr>
          <w:rStyle w:val="Siln"/>
          <w:b w:val="0"/>
          <w:sz w:val="24"/>
        </w:rPr>
        <w:t>spôsobovali najmenej infekcií, čo dokazujú aj ďalšie štúdie.</w:t>
      </w:r>
    </w:p>
    <w:p w:rsidR="00B268E9" w:rsidRDefault="005B3A83" w:rsidP="00B268E9">
      <w:pPr>
        <w:ind w:firstLine="851"/>
        <w:rPr>
          <w:rStyle w:val="Siln"/>
          <w:b w:val="0"/>
          <w:sz w:val="24"/>
        </w:rPr>
      </w:pPr>
      <w:r>
        <w:rPr>
          <w:rStyle w:val="Siln"/>
          <w:b w:val="0"/>
          <w:sz w:val="24"/>
        </w:rPr>
        <w:t>Jain</w:t>
      </w:r>
      <w:r w:rsidR="005B35A2">
        <w:rPr>
          <w:rStyle w:val="Siln"/>
          <w:b w:val="0"/>
          <w:sz w:val="24"/>
        </w:rPr>
        <w:t xml:space="preserve"> et al. (2019) vo svojom výskume </w:t>
      </w:r>
      <w:r>
        <w:rPr>
          <w:rStyle w:val="Siln"/>
          <w:b w:val="0"/>
          <w:sz w:val="24"/>
        </w:rPr>
        <w:t xml:space="preserve">z 87 kvasinkových izolátov zachytil </w:t>
      </w:r>
      <w:r>
        <w:rPr>
          <w:rStyle w:val="Siln"/>
          <w:b w:val="0"/>
          <w:i/>
          <w:sz w:val="24"/>
        </w:rPr>
        <w:t xml:space="preserve">C. glabrata </w:t>
      </w:r>
      <w:r>
        <w:rPr>
          <w:rStyle w:val="Siln"/>
          <w:b w:val="0"/>
          <w:sz w:val="24"/>
        </w:rPr>
        <w:t xml:space="preserve"> v 21 klinických vzo</w:t>
      </w:r>
      <w:r w:rsidR="0083457B">
        <w:rPr>
          <w:rStyle w:val="Siln"/>
          <w:b w:val="0"/>
          <w:sz w:val="24"/>
        </w:rPr>
        <w:t xml:space="preserve">rkách, čo predstavovalo 24,14%, </w:t>
      </w:r>
      <w:r w:rsidR="0083457B">
        <w:rPr>
          <w:rStyle w:val="Siln"/>
          <w:b w:val="0"/>
          <w:i/>
          <w:sz w:val="24"/>
        </w:rPr>
        <w:t xml:space="preserve">C. krusei </w:t>
      </w:r>
      <w:r w:rsidR="0083457B">
        <w:rPr>
          <w:rStyle w:val="Siln"/>
          <w:b w:val="0"/>
          <w:sz w:val="24"/>
        </w:rPr>
        <w:t>v počte 26, čo tvorilo 29,89% a </w:t>
      </w:r>
      <w:r w:rsidR="0083457B" w:rsidRPr="0083457B">
        <w:rPr>
          <w:rStyle w:val="Siln"/>
          <w:b w:val="0"/>
          <w:i/>
          <w:sz w:val="24"/>
        </w:rPr>
        <w:t>C. tropicalis</w:t>
      </w:r>
      <w:r w:rsidR="0083457B">
        <w:rPr>
          <w:rStyle w:val="Siln"/>
          <w:b w:val="0"/>
          <w:sz w:val="24"/>
        </w:rPr>
        <w:t xml:space="preserve"> (n=13)</w:t>
      </w:r>
      <w:r w:rsidR="0083457B">
        <w:rPr>
          <w:rStyle w:val="Siln"/>
          <w:b w:val="0"/>
          <w:i/>
          <w:sz w:val="24"/>
        </w:rPr>
        <w:t xml:space="preserve"> </w:t>
      </w:r>
      <w:r w:rsidR="0083457B">
        <w:rPr>
          <w:rStyle w:val="Siln"/>
          <w:b w:val="0"/>
          <w:sz w:val="24"/>
        </w:rPr>
        <w:t>sa vyskytovala z celkového počtu u 14,</w:t>
      </w:r>
      <w:r w:rsidR="003410D4">
        <w:rPr>
          <w:rStyle w:val="Siln"/>
          <w:b w:val="0"/>
          <w:sz w:val="24"/>
        </w:rPr>
        <w:t>94% vyšetrených vzoriek.</w:t>
      </w:r>
    </w:p>
    <w:p w:rsidR="006247C0" w:rsidRDefault="005B3A83" w:rsidP="00B268E9">
      <w:pPr>
        <w:ind w:firstLine="851"/>
        <w:rPr>
          <w:color w:val="000000" w:themeColor="text1"/>
        </w:rPr>
      </w:pPr>
      <w:r w:rsidRPr="005B3A83">
        <w:rPr>
          <w:color w:val="212121"/>
          <w:szCs w:val="19"/>
          <w:shd w:val="clear" w:color="auto" w:fill="FFFFFF"/>
        </w:rPr>
        <w:t>Muadcheingka</w:t>
      </w:r>
      <w:r w:rsidR="00736F54">
        <w:rPr>
          <w:color w:val="212121"/>
          <w:szCs w:val="19"/>
          <w:shd w:val="clear" w:color="auto" w:fill="FFFFFF"/>
        </w:rPr>
        <w:t xml:space="preserve"> a </w:t>
      </w:r>
      <w:r>
        <w:rPr>
          <w:color w:val="000000" w:themeColor="text1"/>
          <w:szCs w:val="19"/>
          <w:shd w:val="clear" w:color="auto" w:fill="FFFFFF"/>
        </w:rPr>
        <w:t>T</w:t>
      </w:r>
      <w:r w:rsidRPr="005B3A83">
        <w:rPr>
          <w:color w:val="000000" w:themeColor="text1"/>
          <w:szCs w:val="19"/>
          <w:shd w:val="clear" w:color="auto" w:fill="FFFFFF"/>
        </w:rPr>
        <w:t>antivitayakul</w:t>
      </w:r>
      <w:r w:rsidRPr="005B3A83">
        <w:rPr>
          <w:color w:val="212121"/>
          <w:sz w:val="36"/>
          <w:szCs w:val="19"/>
          <w:shd w:val="clear" w:color="auto" w:fill="FFFFFF"/>
        </w:rPr>
        <w:t xml:space="preserve"> </w:t>
      </w:r>
      <w:r>
        <w:rPr>
          <w:color w:val="212121"/>
          <w:szCs w:val="19"/>
          <w:shd w:val="clear" w:color="auto" w:fill="FFFFFF"/>
        </w:rPr>
        <w:t>(2015)</w:t>
      </w:r>
      <w:r w:rsidR="0083457B" w:rsidRPr="0083457B">
        <w:rPr>
          <w:rFonts w:ascii="Courier New" w:hAnsi="Courier New" w:cs="Courier New"/>
          <w:color w:val="202124"/>
        </w:rPr>
        <w:t xml:space="preserve"> </w:t>
      </w:r>
      <w:r w:rsidR="0083457B" w:rsidRPr="0083457B">
        <w:rPr>
          <w:color w:val="000000" w:themeColor="text1"/>
        </w:rPr>
        <w:t>vykonali štúdiu</w:t>
      </w:r>
      <w:r w:rsidR="0083457B">
        <w:rPr>
          <w:color w:val="000000" w:themeColor="text1"/>
        </w:rPr>
        <w:t xml:space="preserve">, kde zachytili 15,2% </w:t>
      </w:r>
      <w:r w:rsidR="0083457B" w:rsidRPr="0083457B">
        <w:rPr>
          <w:i/>
          <w:color w:val="000000" w:themeColor="text1"/>
        </w:rPr>
        <w:t>C. glabrata</w:t>
      </w:r>
      <w:r w:rsidR="0083457B">
        <w:rPr>
          <w:color w:val="000000" w:themeColor="text1"/>
        </w:rPr>
        <w:t xml:space="preserve">, </w:t>
      </w:r>
      <w:r w:rsidR="0083457B" w:rsidRPr="0083457B">
        <w:rPr>
          <w:i/>
          <w:color w:val="000000" w:themeColor="text1"/>
        </w:rPr>
        <w:t>C. tropicalis</w:t>
      </w:r>
      <w:r w:rsidR="0083457B">
        <w:rPr>
          <w:color w:val="000000" w:themeColor="text1"/>
        </w:rPr>
        <w:t xml:space="preserve"> tvorila 10,4%, </w:t>
      </w:r>
      <w:r w:rsidR="0083457B" w:rsidRPr="0083457B">
        <w:rPr>
          <w:i/>
          <w:color w:val="000000" w:themeColor="text1"/>
        </w:rPr>
        <w:t>C. kefyr</w:t>
      </w:r>
      <w:r w:rsidR="0083457B">
        <w:rPr>
          <w:color w:val="000000" w:themeColor="text1"/>
        </w:rPr>
        <w:t xml:space="preserve"> 3,6%, </w:t>
      </w:r>
      <w:r w:rsidR="0083457B" w:rsidRPr="0083457B">
        <w:rPr>
          <w:i/>
          <w:color w:val="000000" w:themeColor="text1"/>
        </w:rPr>
        <w:t>C. parapsilosi</w:t>
      </w:r>
      <w:r w:rsidR="0083457B">
        <w:rPr>
          <w:i/>
          <w:color w:val="000000" w:themeColor="text1"/>
        </w:rPr>
        <w:t>s</w:t>
      </w:r>
      <w:r w:rsidR="0083457B">
        <w:rPr>
          <w:color w:val="000000" w:themeColor="text1"/>
        </w:rPr>
        <w:t xml:space="preserve"> 3,2%, </w:t>
      </w:r>
      <w:r w:rsidR="0083457B" w:rsidRPr="0083457B">
        <w:rPr>
          <w:i/>
          <w:color w:val="000000" w:themeColor="text1"/>
        </w:rPr>
        <w:t>C. lusitaniae</w:t>
      </w:r>
      <w:r w:rsidR="0083457B">
        <w:rPr>
          <w:color w:val="000000" w:themeColor="text1"/>
        </w:rPr>
        <w:t xml:space="preserve"> 2%, </w:t>
      </w:r>
      <w:r w:rsidR="0083457B" w:rsidRPr="0083457B">
        <w:rPr>
          <w:i/>
          <w:color w:val="000000" w:themeColor="text1"/>
        </w:rPr>
        <w:t xml:space="preserve">C. krusei </w:t>
      </w:r>
      <w:r w:rsidR="0083457B">
        <w:rPr>
          <w:color w:val="000000" w:themeColor="text1"/>
        </w:rPr>
        <w:t>1,6% a </w:t>
      </w:r>
      <w:r w:rsidR="0083457B" w:rsidRPr="0083457B">
        <w:rPr>
          <w:i/>
          <w:color w:val="000000" w:themeColor="text1"/>
        </w:rPr>
        <w:t>C. guilliermondii</w:t>
      </w:r>
      <w:r w:rsidR="0083457B">
        <w:rPr>
          <w:color w:val="000000" w:themeColor="text1"/>
        </w:rPr>
        <w:t xml:space="preserve"> 0,4%.</w:t>
      </w:r>
    </w:p>
    <w:p w:rsidR="00F8709F" w:rsidRPr="00B268E9" w:rsidRDefault="00F8709F" w:rsidP="00B268E9">
      <w:pPr>
        <w:ind w:firstLine="851"/>
        <w:rPr>
          <w:rStyle w:val="Siln"/>
          <w:b w:val="0"/>
          <w:sz w:val="24"/>
        </w:rPr>
      </w:pPr>
    </w:p>
    <w:p w:rsidR="002F2403" w:rsidRDefault="002F2403" w:rsidP="002F2403">
      <w:pPr>
        <w:ind w:left="708" w:firstLine="708"/>
        <w:rPr>
          <w:rStyle w:val="Siln"/>
          <w:sz w:val="32"/>
          <w:szCs w:val="32"/>
        </w:rPr>
      </w:pPr>
    </w:p>
    <w:p w:rsidR="002F2403" w:rsidRDefault="004A43FE" w:rsidP="00320C36">
      <w:pPr>
        <w:ind w:firstLine="0"/>
        <w:rPr>
          <w:rStyle w:val="Siln"/>
          <w:sz w:val="24"/>
        </w:rPr>
      </w:pPr>
      <w:r>
        <w:rPr>
          <w:b/>
          <w:bCs/>
          <w:noProof/>
        </w:rPr>
        <w:drawing>
          <wp:anchor distT="0" distB="0" distL="114300" distR="114300" simplePos="0" relativeHeight="251675648" behindDoc="1" locked="0" layoutInCell="1" allowOverlap="1">
            <wp:simplePos x="0" y="0"/>
            <wp:positionH relativeFrom="column">
              <wp:posOffset>-60325</wp:posOffset>
            </wp:positionH>
            <wp:positionV relativeFrom="paragraph">
              <wp:posOffset>67945</wp:posOffset>
            </wp:positionV>
            <wp:extent cx="5261610" cy="2887980"/>
            <wp:effectExtent l="19050" t="0" r="0" b="0"/>
            <wp:wrapNone/>
            <wp:docPr id="39" name="Obrázok 38" descr="pocet izolovanych g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 izolovanych graf.png"/>
                    <pic:cNvPicPr/>
                  </pic:nvPicPr>
                  <pic:blipFill>
                    <a:blip r:embed="rId51" cstate="print"/>
                    <a:srcRect l="1161" t="1474" r="1410" b="2457"/>
                    <a:stretch>
                      <a:fillRect/>
                    </a:stretch>
                  </pic:blipFill>
                  <pic:spPr>
                    <a:xfrm>
                      <a:off x="0" y="0"/>
                      <a:ext cx="5261610" cy="2887980"/>
                    </a:xfrm>
                    <a:prstGeom prst="rect">
                      <a:avLst/>
                    </a:prstGeom>
                  </pic:spPr>
                </pic:pic>
              </a:graphicData>
            </a:graphic>
          </wp:anchor>
        </w:drawing>
      </w:r>
    </w:p>
    <w:p w:rsidR="002F2403" w:rsidRDefault="000668E5" w:rsidP="004A43FE">
      <w:pPr>
        <w:ind w:left="143" w:firstLine="708"/>
        <w:rPr>
          <w:rStyle w:val="Siln"/>
          <w:sz w:val="32"/>
          <w:szCs w:val="32"/>
        </w:rPr>
      </w:pPr>
      <w:r w:rsidRPr="002F2403">
        <w:rPr>
          <w:rStyle w:val="Siln"/>
          <w:sz w:val="32"/>
          <w:szCs w:val="32"/>
        </w:rPr>
        <w:t>Počet izolovaných druhov NAC vo vzorkác</w:t>
      </w:r>
      <w:r>
        <w:rPr>
          <w:rStyle w:val="Siln"/>
          <w:sz w:val="32"/>
          <w:szCs w:val="32"/>
        </w:rPr>
        <w:t>h</w:t>
      </w:r>
    </w:p>
    <w:p w:rsidR="000668E5" w:rsidRDefault="000668E5" w:rsidP="000668E5">
      <w:pPr>
        <w:ind w:left="708"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0668E5" w:rsidRDefault="000668E5" w:rsidP="002F2403">
      <w:pPr>
        <w:ind w:firstLine="708"/>
        <w:rPr>
          <w:rStyle w:val="Siln"/>
          <w:sz w:val="24"/>
        </w:rPr>
      </w:pPr>
    </w:p>
    <w:p w:rsidR="005A014F" w:rsidRPr="000668E5" w:rsidRDefault="002F2403" w:rsidP="000668E5">
      <w:pPr>
        <w:ind w:left="708" w:firstLine="708"/>
        <w:rPr>
          <w:rStyle w:val="Siln"/>
          <w:b w:val="0"/>
          <w:sz w:val="24"/>
        </w:rPr>
      </w:pPr>
      <w:r>
        <w:rPr>
          <w:rStyle w:val="Siln"/>
          <w:sz w:val="24"/>
        </w:rPr>
        <w:t>Obr</w:t>
      </w:r>
      <w:r w:rsidR="00DC58A1">
        <w:rPr>
          <w:rStyle w:val="Siln"/>
          <w:sz w:val="24"/>
        </w:rPr>
        <w:t>ázok</w:t>
      </w:r>
      <w:r>
        <w:rPr>
          <w:rStyle w:val="Siln"/>
          <w:sz w:val="24"/>
        </w:rPr>
        <w:t xml:space="preserve"> 26 </w:t>
      </w:r>
      <w:r>
        <w:rPr>
          <w:rStyle w:val="Siln"/>
          <w:b w:val="0"/>
          <w:sz w:val="24"/>
        </w:rPr>
        <w:t>Počet izolovaných druhov NAC vo vzorkách</w:t>
      </w:r>
    </w:p>
    <w:p w:rsidR="005A014F" w:rsidRDefault="005A014F" w:rsidP="00320C36">
      <w:pPr>
        <w:ind w:firstLine="0"/>
        <w:rPr>
          <w:rStyle w:val="Siln"/>
        </w:rPr>
      </w:pPr>
    </w:p>
    <w:p w:rsidR="004A43FE" w:rsidRDefault="004A43FE" w:rsidP="00320C36">
      <w:pPr>
        <w:ind w:firstLine="0"/>
        <w:rPr>
          <w:rStyle w:val="Siln"/>
        </w:rPr>
      </w:pPr>
    </w:p>
    <w:p w:rsidR="004A43FE" w:rsidRDefault="004A43FE" w:rsidP="00320C36">
      <w:pPr>
        <w:ind w:firstLine="0"/>
        <w:rPr>
          <w:rStyle w:val="Siln"/>
        </w:rPr>
      </w:pPr>
    </w:p>
    <w:p w:rsidR="00AF0F5B" w:rsidRPr="003410D4" w:rsidRDefault="00DC58A1" w:rsidP="00150896">
      <w:pPr>
        <w:spacing w:line="240" w:lineRule="auto"/>
        <w:ind w:firstLine="708"/>
        <w:rPr>
          <w:rStyle w:val="Siln"/>
          <w:b w:val="0"/>
          <w:sz w:val="24"/>
        </w:rPr>
      </w:pPr>
      <w:r>
        <w:rPr>
          <w:rStyle w:val="Siln"/>
          <w:sz w:val="24"/>
        </w:rPr>
        <w:lastRenderedPageBreak/>
        <w:t>Tabuľka</w:t>
      </w:r>
      <w:r w:rsidR="006C2181">
        <w:rPr>
          <w:rStyle w:val="Siln"/>
          <w:sz w:val="24"/>
        </w:rPr>
        <w:t xml:space="preserve"> 13</w:t>
      </w:r>
      <w:r w:rsidR="003410D4">
        <w:rPr>
          <w:rStyle w:val="Siln"/>
          <w:sz w:val="24"/>
        </w:rPr>
        <w:t xml:space="preserve"> </w:t>
      </w:r>
      <w:r w:rsidR="003410D4">
        <w:rPr>
          <w:rStyle w:val="Siln"/>
          <w:b w:val="0"/>
          <w:sz w:val="24"/>
        </w:rPr>
        <w:t>Počet izolovaných druhov NAC v jednotlivých vzorkách</w:t>
      </w:r>
    </w:p>
    <w:tbl>
      <w:tblPr>
        <w:tblpPr w:leftFromText="141" w:rightFromText="141" w:vertAnchor="text" w:horzAnchor="margin" w:tblpX="70" w:tblpY="167"/>
        <w:tblW w:w="0" w:type="auto"/>
        <w:tblLayout w:type="fixed"/>
        <w:tblCellMar>
          <w:left w:w="70" w:type="dxa"/>
          <w:right w:w="70" w:type="dxa"/>
        </w:tblCellMar>
        <w:tblLook w:val="04A0" w:firstRow="1" w:lastRow="0" w:firstColumn="1" w:lastColumn="0" w:noHBand="0" w:noVBand="1"/>
      </w:tblPr>
      <w:tblGrid>
        <w:gridCol w:w="1661"/>
        <w:gridCol w:w="720"/>
        <w:gridCol w:w="720"/>
        <w:gridCol w:w="720"/>
        <w:gridCol w:w="720"/>
        <w:gridCol w:w="720"/>
        <w:gridCol w:w="720"/>
        <w:gridCol w:w="720"/>
        <w:gridCol w:w="720"/>
        <w:gridCol w:w="720"/>
        <w:gridCol w:w="720"/>
      </w:tblGrid>
      <w:tr w:rsidR="0060183F" w:rsidRPr="002F2403" w:rsidTr="0060183F">
        <w:trPr>
          <w:trHeight w:val="152"/>
        </w:trPr>
        <w:tc>
          <w:tcPr>
            <w:tcW w:w="166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w:t>
            </w:r>
            <w:r w:rsidRPr="002F2403">
              <w:rPr>
                <w:b/>
                <w:bCs/>
                <w:color w:val="9C6500"/>
              </w:rPr>
              <w:t>ruh</w:t>
            </w:r>
            <w:r w:rsidR="00672709" w:rsidRPr="00672709">
              <w:rPr>
                <w:b/>
                <w:bCs/>
                <w:color w:val="9C6500"/>
              </w:rPr>
              <w:t xml:space="preserve"> NAC</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VZ</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MO</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672709" w:rsidP="0060183F">
            <w:pPr>
              <w:spacing w:line="240" w:lineRule="auto"/>
              <w:ind w:firstLine="0"/>
              <w:jc w:val="center"/>
              <w:rPr>
                <w:b/>
                <w:bCs/>
                <w:color w:val="9C6500"/>
              </w:rPr>
            </w:pPr>
            <w:r>
              <w:rPr>
                <w:b/>
                <w:bCs/>
                <w:color w:val="9C6500"/>
              </w:rPr>
              <w:t>S</w:t>
            </w:r>
            <w:r w:rsidR="00AF0F5B" w:rsidRPr="00672709">
              <w:rPr>
                <w:b/>
                <w:bCs/>
                <w:color w:val="9C6500"/>
              </w:rPr>
              <w:t>R</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TK</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ST</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DU</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VP</w:t>
            </w:r>
          </w:p>
        </w:tc>
        <w:tc>
          <w:tcPr>
            <w:tcW w:w="720" w:type="dxa"/>
            <w:tcBorders>
              <w:top w:val="single" w:sz="4" w:space="0" w:color="auto"/>
              <w:left w:val="nil"/>
              <w:bottom w:val="single" w:sz="4" w:space="0" w:color="auto"/>
              <w:right w:val="single" w:sz="4" w:space="0" w:color="auto"/>
            </w:tcBorders>
            <w:shd w:val="clear" w:color="000000" w:fill="FFEB9C"/>
            <w:noWrap/>
            <w:vAlign w:val="bottom"/>
            <w:hideMark/>
          </w:tcPr>
          <w:p w:rsidR="00AF0F5B" w:rsidRPr="002F2403" w:rsidRDefault="00AF0F5B" w:rsidP="0060183F">
            <w:pPr>
              <w:spacing w:line="240" w:lineRule="auto"/>
              <w:ind w:firstLine="0"/>
              <w:jc w:val="center"/>
              <w:rPr>
                <w:b/>
                <w:bCs/>
                <w:color w:val="9C6500"/>
              </w:rPr>
            </w:pPr>
            <w:r w:rsidRPr="00672709">
              <w:rPr>
                <w:b/>
                <w:bCs/>
                <w:color w:val="9C6500"/>
              </w:rPr>
              <w:t>VU</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glabrata</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43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19</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16</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parapsilosis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21</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11</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krusei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1</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tropicalis</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10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5</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lusitaniae</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6</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kefyr</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5</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2</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r w:rsidR="0060183F" w:rsidRPr="002F2403" w:rsidTr="0060183F">
        <w:trPr>
          <w:trHeight w:val="152"/>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rsidR="00AF0F5B" w:rsidRPr="002F2403" w:rsidRDefault="00AF0F5B" w:rsidP="00F8709F">
            <w:pPr>
              <w:spacing w:line="240" w:lineRule="auto"/>
              <w:ind w:firstLine="0"/>
              <w:jc w:val="center"/>
              <w:rPr>
                <w:i/>
                <w:iCs/>
                <w:color w:val="000000"/>
              </w:rPr>
            </w:pPr>
            <w:r w:rsidRPr="002F2403">
              <w:rPr>
                <w:i/>
                <w:iCs/>
                <w:color w:val="000000"/>
              </w:rPr>
              <w:t>Candida guilliermondii</w:t>
            </w:r>
          </w:p>
        </w:tc>
        <w:tc>
          <w:tcPr>
            <w:tcW w:w="720" w:type="dxa"/>
            <w:tcBorders>
              <w:top w:val="nil"/>
              <w:left w:val="nil"/>
              <w:bottom w:val="single" w:sz="4" w:space="0" w:color="auto"/>
              <w:right w:val="single" w:sz="4" w:space="0" w:color="auto"/>
            </w:tcBorders>
            <w:shd w:val="clear" w:color="auto" w:fill="auto"/>
            <w:noWrap/>
            <w:vAlign w:val="bottom"/>
            <w:hideMark/>
          </w:tcPr>
          <w:p w:rsidR="00AF0F5B" w:rsidRPr="002F2403" w:rsidRDefault="00AF0F5B" w:rsidP="0060183F">
            <w:pPr>
              <w:spacing w:line="240" w:lineRule="auto"/>
              <w:ind w:firstLine="0"/>
              <w:jc w:val="center"/>
              <w:rPr>
                <w:color w:val="000000"/>
              </w:rPr>
            </w:pPr>
            <w:r w:rsidRPr="002F2403">
              <w:rPr>
                <w:color w:val="0000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C6EFCE"/>
            <w:noWrap/>
            <w:vAlign w:val="bottom"/>
            <w:hideMark/>
          </w:tcPr>
          <w:p w:rsidR="00AF0F5B" w:rsidRPr="002F2403" w:rsidRDefault="00AF0F5B" w:rsidP="0060183F">
            <w:pPr>
              <w:spacing w:line="240" w:lineRule="auto"/>
              <w:ind w:firstLine="0"/>
              <w:jc w:val="center"/>
              <w:rPr>
                <w:color w:val="006100"/>
              </w:rPr>
            </w:pPr>
            <w:r w:rsidRPr="002F2403">
              <w:rPr>
                <w:color w:val="006100"/>
              </w:rPr>
              <w:t>3</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c>
          <w:tcPr>
            <w:tcW w:w="720" w:type="dxa"/>
            <w:tcBorders>
              <w:top w:val="nil"/>
              <w:left w:val="nil"/>
              <w:bottom w:val="single" w:sz="4" w:space="0" w:color="auto"/>
              <w:right w:val="single" w:sz="4" w:space="0" w:color="auto"/>
            </w:tcBorders>
            <w:shd w:val="clear" w:color="000000" w:fill="FFC7CE"/>
            <w:noWrap/>
            <w:vAlign w:val="bottom"/>
            <w:hideMark/>
          </w:tcPr>
          <w:p w:rsidR="00AF0F5B" w:rsidRPr="002F2403" w:rsidRDefault="00AF0F5B" w:rsidP="0060183F">
            <w:pPr>
              <w:spacing w:line="240" w:lineRule="auto"/>
              <w:ind w:firstLine="0"/>
              <w:jc w:val="center"/>
              <w:rPr>
                <w:color w:val="9C0006"/>
              </w:rPr>
            </w:pPr>
            <w:r w:rsidRPr="002F2403">
              <w:rPr>
                <w:color w:val="9C0006"/>
              </w:rPr>
              <w:t>0</w:t>
            </w:r>
          </w:p>
        </w:tc>
      </w:tr>
    </w:tbl>
    <w:p w:rsidR="00150896" w:rsidRDefault="00672709" w:rsidP="00150896">
      <w:pPr>
        <w:tabs>
          <w:tab w:val="left" w:pos="240"/>
        </w:tabs>
        <w:ind w:firstLine="0"/>
        <w:rPr>
          <w:rStyle w:val="Siln"/>
        </w:rPr>
      </w:pPr>
      <w:r>
        <w:rPr>
          <w:rStyle w:val="Siln"/>
        </w:rPr>
        <w:tab/>
      </w:r>
    </w:p>
    <w:p w:rsidR="00150896" w:rsidRDefault="00672709" w:rsidP="00150896">
      <w:pPr>
        <w:tabs>
          <w:tab w:val="left" w:pos="240"/>
        </w:tabs>
        <w:ind w:firstLine="0"/>
        <w:rPr>
          <w:rStyle w:val="Siln"/>
          <w:b w:val="0"/>
          <w:sz w:val="24"/>
        </w:rPr>
      </w:pPr>
      <w:r>
        <w:rPr>
          <w:rStyle w:val="Siln"/>
          <w:b w:val="0"/>
          <w:sz w:val="24"/>
        </w:rPr>
        <w:t>VZ – počet vzoriek, SP – spútum, MO – moč, SK – ster z kože, SR – ster z rany, TK – ster z tracheostomickej kanyly, ST – stolica, DU – výter z dutiny ústnej, VP – výter z pošvy, VU – výter z</w:t>
      </w:r>
      <w:r w:rsidR="00936615">
        <w:rPr>
          <w:rStyle w:val="Siln"/>
          <w:b w:val="0"/>
          <w:sz w:val="24"/>
        </w:rPr>
        <w:t> </w:t>
      </w:r>
      <w:r>
        <w:rPr>
          <w:rStyle w:val="Siln"/>
          <w:b w:val="0"/>
          <w:sz w:val="24"/>
        </w:rPr>
        <w:t>ucha</w:t>
      </w:r>
    </w:p>
    <w:p w:rsidR="00936615" w:rsidRPr="00A737BA" w:rsidRDefault="00936615" w:rsidP="00150896">
      <w:pPr>
        <w:tabs>
          <w:tab w:val="left" w:pos="240"/>
        </w:tabs>
        <w:ind w:firstLine="0"/>
        <w:rPr>
          <w:rStyle w:val="Siln"/>
          <w:b w:val="0"/>
          <w:sz w:val="24"/>
        </w:rPr>
      </w:pPr>
    </w:p>
    <w:p w:rsidR="0027451D" w:rsidRDefault="0027451D" w:rsidP="004A43FE">
      <w:pPr>
        <w:tabs>
          <w:tab w:val="left" w:pos="708"/>
          <w:tab w:val="left" w:pos="1416"/>
          <w:tab w:val="left" w:pos="2124"/>
          <w:tab w:val="left" w:pos="2832"/>
          <w:tab w:val="left" w:pos="3540"/>
          <w:tab w:val="left" w:pos="4248"/>
          <w:tab w:val="left" w:pos="4956"/>
          <w:tab w:val="left" w:pos="5664"/>
          <w:tab w:val="left" w:pos="6372"/>
          <w:tab w:val="left" w:pos="7164"/>
        </w:tabs>
        <w:ind w:left="851" w:hanging="851"/>
        <w:rPr>
          <w:rStyle w:val="Siln"/>
        </w:rPr>
      </w:pPr>
      <w:r>
        <w:rPr>
          <w:rStyle w:val="Siln"/>
        </w:rPr>
        <w:t xml:space="preserve">4.4 </w:t>
      </w:r>
      <w:r w:rsidR="004A43FE">
        <w:rPr>
          <w:rStyle w:val="Siln"/>
        </w:rPr>
        <w:tab/>
      </w:r>
      <w:r w:rsidR="004A43FE">
        <w:rPr>
          <w:rStyle w:val="Siln"/>
        </w:rPr>
        <w:tab/>
      </w:r>
      <w:r>
        <w:rPr>
          <w:rStyle w:val="Siln"/>
        </w:rPr>
        <w:t xml:space="preserve">Identifikácia NAC </w:t>
      </w:r>
    </w:p>
    <w:p w:rsidR="0027451D" w:rsidRPr="0027451D" w:rsidRDefault="00DB59D5"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sidRPr="00DB59D5">
        <w:rPr>
          <w:rStyle w:val="Siln"/>
          <w:b w:val="0"/>
          <w:sz w:val="24"/>
        </w:rPr>
        <w:tab/>
        <w:t>Na identifikáciu</w:t>
      </w:r>
      <w:r w:rsidR="0027451D">
        <w:rPr>
          <w:rStyle w:val="Siln"/>
          <w:b w:val="0"/>
          <w:sz w:val="24"/>
        </w:rPr>
        <w:t xml:space="preserve"> 100 kmeňov kvasiniek sme použili dve metódy – </w:t>
      </w:r>
      <w:r w:rsidR="004A43FE">
        <w:rPr>
          <w:rStyle w:val="Siln"/>
          <w:b w:val="0"/>
          <w:sz w:val="24"/>
        </w:rPr>
        <w:t xml:space="preserve">MALDI-TOF MS </w:t>
      </w:r>
      <w:r w:rsidR="0027451D">
        <w:rPr>
          <w:rStyle w:val="Siln"/>
          <w:b w:val="0"/>
          <w:sz w:val="24"/>
        </w:rPr>
        <w:t>a</w:t>
      </w:r>
      <w:r w:rsidR="004A43FE">
        <w:rPr>
          <w:rStyle w:val="Siln"/>
          <w:b w:val="0"/>
          <w:sz w:val="24"/>
        </w:rPr>
        <w:t> </w:t>
      </w:r>
      <w:r w:rsidR="0027451D">
        <w:rPr>
          <w:rStyle w:val="Siln"/>
          <w:b w:val="0"/>
          <w:sz w:val="24"/>
        </w:rPr>
        <w:t>Y</w:t>
      </w:r>
      <w:r w:rsidR="004A43FE">
        <w:rPr>
          <w:rStyle w:val="Siln"/>
          <w:b w:val="0"/>
          <w:sz w:val="24"/>
        </w:rPr>
        <w:t xml:space="preserve">ST </w:t>
      </w:r>
      <w:r w:rsidR="0027451D">
        <w:rPr>
          <w:rStyle w:val="Siln"/>
          <w:b w:val="0"/>
          <w:sz w:val="24"/>
        </w:rPr>
        <w:t>8.</w:t>
      </w:r>
    </w:p>
    <w:p w:rsidR="00320C36" w:rsidRDefault="00320C36" w:rsidP="006D3191">
      <w:pPr>
        <w:tabs>
          <w:tab w:val="left" w:pos="708"/>
          <w:tab w:val="left" w:pos="1416"/>
          <w:tab w:val="left" w:pos="2124"/>
          <w:tab w:val="left" w:pos="2832"/>
          <w:tab w:val="left" w:pos="3540"/>
          <w:tab w:val="left" w:pos="4248"/>
          <w:tab w:val="left" w:pos="4956"/>
          <w:tab w:val="left" w:pos="5664"/>
          <w:tab w:val="left" w:pos="6372"/>
          <w:tab w:val="left" w:pos="7164"/>
        </w:tabs>
        <w:ind w:firstLine="0"/>
        <w:rPr>
          <w:rStyle w:val="Siln"/>
          <w:b w:val="0"/>
          <w:sz w:val="24"/>
        </w:rPr>
      </w:pPr>
      <w:r>
        <w:rPr>
          <w:rStyle w:val="Siln"/>
        </w:rPr>
        <w:t>4.</w:t>
      </w:r>
      <w:r w:rsidR="0027451D">
        <w:rPr>
          <w:rStyle w:val="Siln"/>
        </w:rPr>
        <w:t>4.</w:t>
      </w:r>
      <w:r>
        <w:rPr>
          <w:rStyle w:val="Siln"/>
        </w:rPr>
        <w:t>1</w:t>
      </w:r>
      <w:r>
        <w:rPr>
          <w:rStyle w:val="Siln"/>
        </w:rPr>
        <w:tab/>
        <w:t>Vyhodnotenie</w:t>
      </w:r>
      <w:r w:rsidR="0027451D">
        <w:rPr>
          <w:rStyle w:val="Siln"/>
        </w:rPr>
        <w:t xml:space="preserve"> prípravy vzoriek a ich </w:t>
      </w:r>
      <w:r>
        <w:rPr>
          <w:rStyle w:val="Siln"/>
        </w:rPr>
        <w:t>identifikácie pomocou MALDI-TOF</w:t>
      </w:r>
      <w:r w:rsidR="006D3191">
        <w:rPr>
          <w:rStyle w:val="Siln"/>
        </w:rPr>
        <w:t xml:space="preserve"> MS</w:t>
      </w:r>
    </w:p>
    <w:p w:rsidR="006B10C9" w:rsidRDefault="002B0B07" w:rsidP="00902EFD">
      <w:pPr>
        <w:ind w:firstLine="851"/>
        <w:rPr>
          <w:rStyle w:val="Siln"/>
          <w:b w:val="0"/>
          <w:sz w:val="24"/>
        </w:rPr>
      </w:pPr>
      <w:r>
        <w:rPr>
          <w:rStyle w:val="Siln"/>
          <w:b w:val="0"/>
          <w:sz w:val="24"/>
        </w:rPr>
        <w:t xml:space="preserve">100 kmeňov kvasiniek </w:t>
      </w:r>
      <w:r w:rsidR="006B10C9">
        <w:rPr>
          <w:rStyle w:val="Siln"/>
          <w:b w:val="0"/>
          <w:sz w:val="24"/>
        </w:rPr>
        <w:t xml:space="preserve">sme identifikovali </w:t>
      </w:r>
      <w:r>
        <w:rPr>
          <w:rStyle w:val="Siln"/>
          <w:b w:val="0"/>
          <w:sz w:val="24"/>
        </w:rPr>
        <w:t xml:space="preserve">na základe vzájomného porovnávania hmotnostných spektier v programe MALDI Biotyper. </w:t>
      </w:r>
    </w:p>
    <w:p w:rsidR="00902EFD" w:rsidRDefault="002B0B07" w:rsidP="00902EFD">
      <w:pPr>
        <w:ind w:firstLine="851"/>
        <w:rPr>
          <w:rStyle w:val="Siln"/>
          <w:b w:val="0"/>
          <w:sz w:val="24"/>
        </w:rPr>
      </w:pPr>
      <w:r>
        <w:rPr>
          <w:rStyle w:val="Siln"/>
          <w:b w:val="0"/>
          <w:sz w:val="24"/>
        </w:rPr>
        <w:t>Porovnávali sme tri metódy prípravy vzoriek: priama metóda, extrakcia pomocou etanolu</w:t>
      </w:r>
      <w:r w:rsidR="001A13C8">
        <w:rPr>
          <w:rStyle w:val="Siln"/>
          <w:b w:val="0"/>
          <w:sz w:val="24"/>
        </w:rPr>
        <w:t xml:space="preserve"> a kyseliny mravčej, semiextrakcia pomocou kyseliny mravčej.</w:t>
      </w:r>
      <w:r w:rsidR="00E34611">
        <w:rPr>
          <w:rStyle w:val="Siln"/>
          <w:b w:val="0"/>
          <w:sz w:val="24"/>
        </w:rPr>
        <w:t xml:space="preserve"> </w:t>
      </w:r>
      <w:r w:rsidR="00902EFD">
        <w:rPr>
          <w:rStyle w:val="Siln"/>
          <w:b w:val="0"/>
          <w:sz w:val="24"/>
        </w:rPr>
        <w:t>Zisťovali sme</w:t>
      </w:r>
      <w:r w:rsidR="00E34611">
        <w:rPr>
          <w:rStyle w:val="Siln"/>
          <w:b w:val="0"/>
          <w:sz w:val="24"/>
        </w:rPr>
        <w:t>, ktorá metóda je najvhodnejšia pre identifikáciu kvasinkových MiO.</w:t>
      </w:r>
      <w:r w:rsidR="001A13C8">
        <w:rPr>
          <w:rStyle w:val="Siln"/>
          <w:b w:val="0"/>
          <w:sz w:val="24"/>
        </w:rPr>
        <w:t xml:space="preserve"> </w:t>
      </w:r>
    </w:p>
    <w:p w:rsidR="00320C36" w:rsidRDefault="00A737BA" w:rsidP="00A737BA">
      <w:pPr>
        <w:ind w:firstLine="851"/>
        <w:rPr>
          <w:rStyle w:val="Siln"/>
          <w:b w:val="0"/>
          <w:sz w:val="24"/>
        </w:rPr>
      </w:pPr>
      <w:r>
        <w:rPr>
          <w:rStyle w:val="Siln"/>
          <w:b w:val="0"/>
          <w:sz w:val="24"/>
        </w:rPr>
        <w:t>Na obrázku 27</w:t>
      </w:r>
      <w:r w:rsidR="00E34611">
        <w:rPr>
          <w:rStyle w:val="Siln"/>
          <w:b w:val="0"/>
          <w:sz w:val="24"/>
        </w:rPr>
        <w:t xml:space="preserve"> vid</w:t>
      </w:r>
      <w:r w:rsidR="006B10C9">
        <w:rPr>
          <w:rStyle w:val="Siln"/>
          <w:b w:val="0"/>
          <w:sz w:val="24"/>
        </w:rPr>
        <w:t>íme</w:t>
      </w:r>
      <w:r w:rsidR="00E34611">
        <w:rPr>
          <w:rStyle w:val="Siln"/>
          <w:b w:val="0"/>
          <w:sz w:val="24"/>
        </w:rPr>
        <w:t xml:space="preserve"> kovovú MALDI platničku, na ktorej sú nanesené jednotlivé vzorky kvasiniek zakvapkané matricou. Po meraní boli príslušným softvérom vyhotovené osobit</w:t>
      </w:r>
      <w:r w:rsidR="00E51E2B">
        <w:rPr>
          <w:rStyle w:val="Siln"/>
          <w:b w:val="0"/>
          <w:sz w:val="24"/>
        </w:rPr>
        <w:t>né tabuľky výsledkov. Obrázok 28</w:t>
      </w:r>
      <w:r w:rsidR="00E34611">
        <w:rPr>
          <w:rStyle w:val="Siln"/>
          <w:b w:val="0"/>
          <w:sz w:val="24"/>
        </w:rPr>
        <w:t xml:space="preserve"> zobrazuje </w:t>
      </w:r>
      <w:r w:rsidR="00320C36">
        <w:rPr>
          <w:rStyle w:val="Siln"/>
          <w:b w:val="0"/>
          <w:sz w:val="24"/>
        </w:rPr>
        <w:t xml:space="preserve">podrobný výsledok jednotlivej vzorky, konkrétne </w:t>
      </w:r>
      <w:r w:rsidR="00320C36">
        <w:rPr>
          <w:rStyle w:val="Siln"/>
          <w:b w:val="0"/>
          <w:i/>
          <w:sz w:val="24"/>
        </w:rPr>
        <w:t xml:space="preserve">C. glabrata </w:t>
      </w:r>
      <w:r w:rsidR="00E51E2B">
        <w:rPr>
          <w:rStyle w:val="Siln"/>
          <w:b w:val="0"/>
          <w:sz w:val="24"/>
        </w:rPr>
        <w:t xml:space="preserve"> a obrázok 29</w:t>
      </w:r>
      <w:r w:rsidR="00902EFD">
        <w:rPr>
          <w:rStyle w:val="Siln"/>
          <w:b w:val="0"/>
          <w:sz w:val="24"/>
        </w:rPr>
        <w:t xml:space="preserve"> </w:t>
      </w:r>
      <w:r w:rsidR="00320C36">
        <w:rPr>
          <w:rStyle w:val="Siln"/>
          <w:b w:val="0"/>
          <w:sz w:val="24"/>
        </w:rPr>
        <w:t xml:space="preserve">predstavuje skrátenú formu zobrazenia. My sme do našich tabuliek použili prvé dve hodnoty najvyššieho skóre. </w:t>
      </w:r>
    </w:p>
    <w:p w:rsidR="00B04583" w:rsidRPr="00AC250A" w:rsidRDefault="00AC250A" w:rsidP="00AC250A">
      <w:pPr>
        <w:ind w:firstLine="851"/>
        <w:jc w:val="center"/>
        <w:rPr>
          <w:rStyle w:val="Siln"/>
          <w:b w:val="0"/>
          <w:sz w:val="24"/>
        </w:rPr>
      </w:pPr>
      <w:r w:rsidRPr="00E348B3">
        <w:rPr>
          <w:rStyle w:val="Siln"/>
          <w:noProof/>
        </w:rPr>
        <w:lastRenderedPageBreak/>
        <w:drawing>
          <wp:anchor distT="0" distB="0" distL="114300" distR="114300" simplePos="0" relativeHeight="251684864" behindDoc="1" locked="0" layoutInCell="1" allowOverlap="1">
            <wp:simplePos x="0" y="0"/>
            <wp:positionH relativeFrom="column">
              <wp:posOffset>1109345</wp:posOffset>
            </wp:positionH>
            <wp:positionV relativeFrom="paragraph">
              <wp:posOffset>176530</wp:posOffset>
            </wp:positionV>
            <wp:extent cx="3431540" cy="2568575"/>
            <wp:effectExtent l="19050" t="0" r="0" b="0"/>
            <wp:wrapTight wrapText="bothSides">
              <wp:wrapPolygon edited="0">
                <wp:start x="-120" y="0"/>
                <wp:lineTo x="-120" y="21467"/>
                <wp:lineTo x="21584" y="21467"/>
                <wp:lineTo x="21584" y="0"/>
                <wp:lineTo x="-120" y="0"/>
              </wp:wrapPolygon>
            </wp:wrapTight>
            <wp:docPr id="23" name="Obrázok 19" descr="maldi platnič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di platnička.jpg"/>
                    <pic:cNvPicPr/>
                  </pic:nvPicPr>
                  <pic:blipFill>
                    <a:blip r:embed="rId52" cstate="print"/>
                    <a:srcRect l="5799" t="5818" r="6077" b="6500"/>
                    <a:stretch>
                      <a:fillRect/>
                    </a:stretch>
                  </pic:blipFill>
                  <pic:spPr>
                    <a:xfrm>
                      <a:off x="0" y="0"/>
                      <a:ext cx="3431540" cy="2568575"/>
                    </a:xfrm>
                    <a:prstGeom prst="rect">
                      <a:avLst/>
                    </a:prstGeom>
                  </pic:spPr>
                </pic:pic>
              </a:graphicData>
            </a:graphic>
          </wp:anchor>
        </w:drawing>
      </w:r>
    </w:p>
    <w:p w:rsidR="00631CA3" w:rsidRDefault="00DC58A1" w:rsidP="005554E2">
      <w:pPr>
        <w:ind w:left="1416" w:firstLine="708"/>
        <w:rPr>
          <w:rStyle w:val="Siln"/>
          <w:b w:val="0"/>
          <w:sz w:val="24"/>
        </w:rPr>
      </w:pPr>
      <w:r>
        <w:rPr>
          <w:rStyle w:val="Siln"/>
          <w:sz w:val="24"/>
        </w:rPr>
        <w:t>Obrázok</w:t>
      </w:r>
      <w:r w:rsidR="00AD41F7">
        <w:rPr>
          <w:rStyle w:val="Siln"/>
          <w:sz w:val="24"/>
        </w:rPr>
        <w:t xml:space="preserve"> 2</w:t>
      </w:r>
      <w:r w:rsidR="00A737BA">
        <w:rPr>
          <w:rStyle w:val="Siln"/>
          <w:sz w:val="24"/>
        </w:rPr>
        <w:t xml:space="preserve">7 </w:t>
      </w:r>
      <w:r w:rsidR="00A737BA">
        <w:rPr>
          <w:rStyle w:val="Siln"/>
          <w:b w:val="0"/>
          <w:sz w:val="24"/>
        </w:rPr>
        <w:t xml:space="preserve">Nanesené vzorky na </w:t>
      </w:r>
      <w:r w:rsidR="005B0923" w:rsidRPr="005B0923">
        <w:rPr>
          <w:rStyle w:val="Siln"/>
          <w:b w:val="0"/>
          <w:sz w:val="24"/>
        </w:rPr>
        <w:t>MALDI platničk</w:t>
      </w:r>
      <w:r w:rsidR="00A737BA">
        <w:rPr>
          <w:rStyle w:val="Siln"/>
          <w:b w:val="0"/>
          <w:sz w:val="24"/>
        </w:rPr>
        <w:t>e</w:t>
      </w:r>
    </w:p>
    <w:p w:rsidR="00CC3CD3" w:rsidRDefault="00CC3CD3" w:rsidP="005554E2">
      <w:pPr>
        <w:ind w:left="1416" w:firstLine="708"/>
        <w:rPr>
          <w:rStyle w:val="Siln"/>
          <w:b w:val="0"/>
          <w:sz w:val="24"/>
        </w:rPr>
      </w:pPr>
    </w:p>
    <w:p w:rsidR="00CC3CD3" w:rsidRDefault="00A068A7" w:rsidP="00D77B01">
      <w:pPr>
        <w:ind w:firstLine="0"/>
        <w:rPr>
          <w:rStyle w:val="Siln"/>
          <w:b w:val="0"/>
          <w:sz w:val="24"/>
        </w:rPr>
      </w:pPr>
      <w:r>
        <w:rPr>
          <w:rStyle w:val="Siln"/>
          <w:b w:val="0"/>
          <w:sz w:val="24"/>
        </w:rPr>
        <w:t xml:space="preserve">Na obrázku 29 máme </w:t>
      </w:r>
      <w:r w:rsidR="006867D4">
        <w:rPr>
          <w:rStyle w:val="Siln"/>
          <w:b w:val="0"/>
          <w:sz w:val="24"/>
        </w:rPr>
        <w:t xml:space="preserve">v tabuľke </w:t>
      </w:r>
      <w:r>
        <w:rPr>
          <w:rStyle w:val="Siln"/>
          <w:b w:val="0"/>
          <w:sz w:val="24"/>
        </w:rPr>
        <w:t>znázornen</w:t>
      </w:r>
      <w:r w:rsidR="006867D4">
        <w:rPr>
          <w:rStyle w:val="Siln"/>
          <w:b w:val="0"/>
          <w:sz w:val="24"/>
        </w:rPr>
        <w:t>é</w:t>
      </w:r>
      <w:r>
        <w:rPr>
          <w:rStyle w:val="Siln"/>
          <w:b w:val="0"/>
          <w:sz w:val="24"/>
        </w:rPr>
        <w:t xml:space="preserve"> </w:t>
      </w:r>
      <w:r w:rsidR="006867D4">
        <w:rPr>
          <w:rStyle w:val="Siln"/>
          <w:b w:val="0"/>
          <w:sz w:val="24"/>
        </w:rPr>
        <w:t xml:space="preserve">výsledky , ktoré zobrazujú dve najlepšie zhody s príslušnou hodnotou skóre a výsledný indikátor skóre. Výsledný indikátor skóre je uvedený v prvom stĺpci tabuľky na obrázku 29,  napr. pri prvej analyzovanej vzorke </w:t>
      </w:r>
      <w:r w:rsidR="006867D4">
        <w:rPr>
          <w:rStyle w:val="Siln"/>
          <w:b w:val="0"/>
          <w:i/>
          <w:sz w:val="24"/>
        </w:rPr>
        <w:t xml:space="preserve">C. krusei </w:t>
      </w:r>
      <w:r w:rsidR="006867D4">
        <w:rPr>
          <w:rStyle w:val="Siln"/>
          <w:b w:val="0"/>
          <w:sz w:val="24"/>
        </w:rPr>
        <w:t>je +++.</w:t>
      </w:r>
      <w:r w:rsidR="0062062D">
        <w:rPr>
          <w:rStyle w:val="Siln"/>
          <w:b w:val="0"/>
          <w:sz w:val="24"/>
        </w:rPr>
        <w:t xml:space="preserve"> Obrázok 28 zobrazuje podrobnú indentifikáciu konkrétnej analyzovanej vzorky.</w:t>
      </w:r>
      <w:r w:rsidR="00715ECC">
        <w:rPr>
          <w:rStyle w:val="Siln"/>
          <w:b w:val="0"/>
          <w:sz w:val="24"/>
        </w:rPr>
        <w:t xml:space="preserve"> Takáto tabuľka obsahuje 10 referenčných sekvencií s najvyšou zhodou, ktoré sú uvedené v zostupnom poradí skóre. Kmene v podrobnej tabuľke hodnotenia sú uvedené len pre informáciu.</w:t>
      </w: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r>
        <w:rPr>
          <w:bCs/>
          <w:noProof/>
        </w:rPr>
        <w:lastRenderedPageBreak/>
        <w:drawing>
          <wp:anchor distT="0" distB="0" distL="114300" distR="114300" simplePos="0" relativeHeight="251694080" behindDoc="1" locked="0" layoutInCell="1" allowOverlap="1">
            <wp:simplePos x="0" y="0"/>
            <wp:positionH relativeFrom="column">
              <wp:posOffset>198755</wp:posOffset>
            </wp:positionH>
            <wp:positionV relativeFrom="paragraph">
              <wp:posOffset>-260350</wp:posOffset>
            </wp:positionV>
            <wp:extent cx="4918710" cy="3848100"/>
            <wp:effectExtent l="19050" t="0" r="0" b="0"/>
            <wp:wrapSquare wrapText="bothSides"/>
            <wp:docPr id="15" name="Obrázok 29" descr="podrobné zobrazenie identifikovanej vzor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robné zobrazenie identifikovanej vzorky.png"/>
                    <pic:cNvPicPr/>
                  </pic:nvPicPr>
                  <pic:blipFill>
                    <a:blip r:embed="rId53" cstate="print"/>
                    <a:srcRect l="1380" t="38712" r="1882" b="2868"/>
                    <a:stretch>
                      <a:fillRect/>
                    </a:stretch>
                  </pic:blipFill>
                  <pic:spPr>
                    <a:xfrm>
                      <a:off x="0" y="0"/>
                      <a:ext cx="4918710" cy="3848100"/>
                    </a:xfrm>
                    <a:prstGeom prst="rect">
                      <a:avLst/>
                    </a:prstGeom>
                  </pic:spPr>
                </pic:pic>
              </a:graphicData>
            </a:graphic>
          </wp:anchor>
        </w:drawing>
      </w: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DC3BB3" w:rsidRDefault="00DC3BB3" w:rsidP="00D77B01">
      <w:pPr>
        <w:ind w:firstLine="0"/>
        <w:rPr>
          <w:rStyle w:val="Siln"/>
          <w:b w:val="0"/>
          <w:sz w:val="24"/>
        </w:rPr>
      </w:pPr>
    </w:p>
    <w:p w:rsidR="00540972" w:rsidRDefault="00493BA0" w:rsidP="00493BA0">
      <w:pPr>
        <w:ind w:left="708" w:firstLine="0"/>
        <w:rPr>
          <w:rStyle w:val="Siln"/>
          <w:sz w:val="24"/>
        </w:rPr>
      </w:pPr>
      <w:r>
        <w:rPr>
          <w:rStyle w:val="Siln"/>
          <w:sz w:val="24"/>
        </w:rPr>
        <w:t xml:space="preserve"> </w:t>
      </w:r>
    </w:p>
    <w:p w:rsidR="00493BA0" w:rsidRDefault="00493BA0" w:rsidP="00493BA0">
      <w:pPr>
        <w:ind w:left="708" w:firstLine="0"/>
        <w:rPr>
          <w:rStyle w:val="Siln"/>
          <w:b w:val="0"/>
          <w:sz w:val="24"/>
        </w:rPr>
      </w:pPr>
      <w:r>
        <w:rPr>
          <w:rStyle w:val="Siln"/>
          <w:sz w:val="24"/>
        </w:rPr>
        <w:t xml:space="preserve"> </w:t>
      </w:r>
      <w:r w:rsidR="000668E5">
        <w:rPr>
          <w:rStyle w:val="Siln"/>
          <w:sz w:val="24"/>
        </w:rPr>
        <w:t xml:space="preserve">Obrázok 28 </w:t>
      </w:r>
      <w:r w:rsidR="000668E5">
        <w:rPr>
          <w:rStyle w:val="Siln"/>
          <w:b w:val="0"/>
          <w:sz w:val="24"/>
        </w:rPr>
        <w:t>Podrobné zobrazenie identifikovanej vzorky</w:t>
      </w:r>
      <w:r w:rsidR="009E4633">
        <w:rPr>
          <w:rStyle w:val="Siln"/>
          <w:b w:val="0"/>
          <w:sz w:val="24"/>
        </w:rPr>
        <w:t xml:space="preserve"> </w:t>
      </w:r>
      <w:r w:rsidR="00FC25A5" w:rsidRPr="00667DCB">
        <w:rPr>
          <w:rStyle w:val="Siln"/>
          <w:b w:val="0"/>
          <w:i/>
          <w:color w:val="000000" w:themeColor="text1"/>
          <w:sz w:val="24"/>
        </w:rPr>
        <w:t>C.glabrata</w:t>
      </w:r>
      <w:r w:rsidR="00B83E73">
        <w:rPr>
          <w:rStyle w:val="Siln"/>
          <w:b w:val="0"/>
          <w:sz w:val="24"/>
        </w:rPr>
        <w:t xml:space="preserve"> </w:t>
      </w:r>
    </w:p>
    <w:p w:rsidR="0073527F" w:rsidRDefault="009E4633" w:rsidP="00493BA0">
      <w:pPr>
        <w:ind w:left="2124" w:firstLine="708"/>
        <w:rPr>
          <w:rStyle w:val="Siln"/>
          <w:b w:val="0"/>
          <w:sz w:val="24"/>
        </w:rPr>
      </w:pPr>
      <w:r>
        <w:rPr>
          <w:rStyle w:val="Siln"/>
          <w:b w:val="0"/>
          <w:sz w:val="24"/>
        </w:rPr>
        <w:t>(foto: Kováčová, 2020)</w:t>
      </w:r>
    </w:p>
    <w:p w:rsidR="00540972" w:rsidRDefault="00540972" w:rsidP="00D20DA4">
      <w:pPr>
        <w:rPr>
          <w:rStyle w:val="Siln"/>
          <w:b w:val="0"/>
          <w:sz w:val="24"/>
        </w:rPr>
      </w:pPr>
    </w:p>
    <w:p w:rsidR="000668E5" w:rsidRDefault="006B10C9" w:rsidP="00D20DA4">
      <w:pPr>
        <w:rPr>
          <w:rStyle w:val="Siln"/>
          <w:b w:val="0"/>
          <w:sz w:val="24"/>
        </w:rPr>
      </w:pPr>
      <w:r>
        <w:rPr>
          <w:b/>
          <w:bCs/>
          <w:noProof/>
        </w:rPr>
        <w:drawing>
          <wp:anchor distT="0" distB="0" distL="114300" distR="114300" simplePos="0" relativeHeight="251688960" behindDoc="1" locked="0" layoutInCell="1" allowOverlap="1">
            <wp:simplePos x="0" y="0"/>
            <wp:positionH relativeFrom="column">
              <wp:posOffset>88265</wp:posOffset>
            </wp:positionH>
            <wp:positionV relativeFrom="paragraph">
              <wp:posOffset>266065</wp:posOffset>
            </wp:positionV>
            <wp:extent cx="5307965" cy="3169920"/>
            <wp:effectExtent l="0" t="0" r="6985" b="0"/>
            <wp:wrapTight wrapText="bothSides">
              <wp:wrapPolygon edited="0">
                <wp:start x="0" y="0"/>
                <wp:lineTo x="0" y="21418"/>
                <wp:lineTo x="21551" y="21418"/>
                <wp:lineTo x="21551" y="0"/>
                <wp:lineTo x="0" y="0"/>
              </wp:wrapPolygon>
            </wp:wrapTight>
            <wp:docPr id="46" name="Obrázok 30" descr="skrátená forma zobrazen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átená forma zobrazenia 2.png"/>
                    <pic:cNvPicPr/>
                  </pic:nvPicPr>
                  <pic:blipFill>
                    <a:blip r:embed="rId54" cstate="print"/>
                    <a:srcRect t="56017" r="-71"/>
                    <a:stretch>
                      <a:fillRect/>
                    </a:stretch>
                  </pic:blipFill>
                  <pic:spPr>
                    <a:xfrm>
                      <a:off x="0" y="0"/>
                      <a:ext cx="5307965" cy="3169920"/>
                    </a:xfrm>
                    <a:prstGeom prst="rect">
                      <a:avLst/>
                    </a:prstGeom>
                  </pic:spPr>
                </pic:pic>
              </a:graphicData>
            </a:graphic>
          </wp:anchor>
        </w:drawing>
      </w:r>
    </w:p>
    <w:p w:rsidR="00493BA0" w:rsidRDefault="00493BA0" w:rsidP="00493BA0">
      <w:pPr>
        <w:ind w:firstLine="708"/>
        <w:rPr>
          <w:rStyle w:val="Siln"/>
          <w:b w:val="0"/>
          <w:sz w:val="24"/>
        </w:rPr>
      </w:pPr>
      <w:r>
        <w:rPr>
          <w:rStyle w:val="Siln"/>
          <w:sz w:val="24"/>
        </w:rPr>
        <w:t xml:space="preserve"> </w:t>
      </w:r>
      <w:r w:rsidR="006B10C9">
        <w:rPr>
          <w:rStyle w:val="Siln"/>
          <w:sz w:val="24"/>
        </w:rPr>
        <w:t xml:space="preserve">Obrázok 29 </w:t>
      </w:r>
      <w:r w:rsidR="006B10C9">
        <w:rPr>
          <w:rStyle w:val="Siln"/>
          <w:b w:val="0"/>
          <w:sz w:val="24"/>
        </w:rPr>
        <w:t>Skrátená forma zobrazenia výsledkov merania</w:t>
      </w:r>
      <w:r w:rsidR="00B83E73">
        <w:rPr>
          <w:rStyle w:val="Siln"/>
          <w:b w:val="0"/>
          <w:sz w:val="24"/>
        </w:rPr>
        <w:t xml:space="preserve"> </w:t>
      </w:r>
      <w:r w:rsidR="00B83E73" w:rsidRPr="004F3373">
        <w:rPr>
          <w:rStyle w:val="Siln"/>
          <w:b w:val="0"/>
          <w:i/>
          <w:sz w:val="24"/>
        </w:rPr>
        <w:t>C.glabrata</w:t>
      </w:r>
      <w:r w:rsidR="006B10C9">
        <w:rPr>
          <w:rStyle w:val="Siln"/>
          <w:b w:val="0"/>
          <w:sz w:val="24"/>
        </w:rPr>
        <w:t xml:space="preserve"> </w:t>
      </w:r>
    </w:p>
    <w:p w:rsidR="00F56795" w:rsidRDefault="006B10C9" w:rsidP="000E48A6">
      <w:pPr>
        <w:ind w:left="2124" w:firstLine="708"/>
        <w:rPr>
          <w:rStyle w:val="Siln"/>
          <w:b w:val="0"/>
          <w:sz w:val="24"/>
        </w:rPr>
      </w:pPr>
      <w:r>
        <w:rPr>
          <w:rStyle w:val="Siln"/>
          <w:b w:val="0"/>
          <w:sz w:val="24"/>
        </w:rPr>
        <w:t>(foto: Kováčová, 2020)</w:t>
      </w:r>
    </w:p>
    <w:p w:rsidR="00493BA0" w:rsidRDefault="00493BA0" w:rsidP="00493BA0">
      <w:pPr>
        <w:ind w:left="2832" w:firstLine="708"/>
        <w:rPr>
          <w:rStyle w:val="Siln"/>
          <w:b w:val="0"/>
          <w:sz w:val="24"/>
        </w:rPr>
      </w:pPr>
    </w:p>
    <w:p w:rsidR="00493BA0" w:rsidRDefault="00493BA0" w:rsidP="00493BA0">
      <w:pPr>
        <w:ind w:left="2832" w:firstLine="708"/>
        <w:rPr>
          <w:rStyle w:val="Siln"/>
          <w:color w:val="FF0000"/>
          <w:sz w:val="24"/>
        </w:rPr>
      </w:pPr>
    </w:p>
    <w:p w:rsidR="00F726FE" w:rsidRPr="00FF2A8C" w:rsidRDefault="00F726FE" w:rsidP="003B172D">
      <w:pPr>
        <w:ind w:firstLine="0"/>
        <w:jc w:val="center"/>
        <w:rPr>
          <w:rStyle w:val="Siln"/>
          <w:b w:val="0"/>
          <w:sz w:val="24"/>
        </w:rPr>
      </w:pPr>
      <w:r>
        <w:rPr>
          <w:rStyle w:val="Siln"/>
          <w:sz w:val="24"/>
        </w:rPr>
        <w:t xml:space="preserve">Tabuľka 14 </w:t>
      </w:r>
      <w:r w:rsidR="00614F79" w:rsidRPr="00614F79">
        <w:rPr>
          <w:rStyle w:val="Siln"/>
          <w:b w:val="0"/>
          <w:sz w:val="24"/>
        </w:rPr>
        <w:t>Rozdelenie vzoriek podľa identifikačného skóre</w:t>
      </w:r>
      <w:r w:rsidR="0015775C">
        <w:rPr>
          <w:rStyle w:val="Siln"/>
          <w:b w:val="0"/>
          <w:sz w:val="24"/>
        </w:rPr>
        <w:t xml:space="preserve"> pri troch metódach prípravy vzoriek</w:t>
      </w:r>
    </w:p>
    <w:tbl>
      <w:tblPr>
        <w:tblW w:w="8794" w:type="dxa"/>
        <w:tblInd w:w="65" w:type="dxa"/>
        <w:tblCellMar>
          <w:left w:w="70" w:type="dxa"/>
          <w:right w:w="70" w:type="dxa"/>
        </w:tblCellMar>
        <w:tblLook w:val="04A0" w:firstRow="1" w:lastRow="0" w:firstColumn="1" w:lastColumn="0" w:noHBand="0" w:noVBand="1"/>
      </w:tblPr>
      <w:tblGrid>
        <w:gridCol w:w="3421"/>
        <w:gridCol w:w="1971"/>
        <w:gridCol w:w="1701"/>
        <w:gridCol w:w="1701"/>
      </w:tblGrid>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726FE" w:rsidRPr="00C27A3C" w:rsidRDefault="00F726FE" w:rsidP="002D3597">
            <w:pPr>
              <w:spacing w:line="240" w:lineRule="auto"/>
              <w:ind w:firstLine="0"/>
              <w:jc w:val="center"/>
              <w:rPr>
                <w:b/>
                <w:color w:val="000000"/>
                <w:sz w:val="22"/>
                <w:szCs w:val="22"/>
              </w:rPr>
            </w:pPr>
            <w:r w:rsidRPr="00C27A3C">
              <w:rPr>
                <w:b/>
                <w:color w:val="000000"/>
                <w:sz w:val="22"/>
                <w:szCs w:val="22"/>
              </w:rPr>
              <w:t> </w:t>
            </w:r>
            <w:r w:rsidR="0015775C" w:rsidRPr="00C27A3C">
              <w:rPr>
                <w:b/>
                <w:color w:val="000000"/>
                <w:sz w:val="22"/>
                <w:szCs w:val="22"/>
              </w:rPr>
              <w:t>Identifikačné skóre</w:t>
            </w:r>
          </w:p>
        </w:tc>
        <w:tc>
          <w:tcPr>
            <w:tcW w:w="197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Priamy náter</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Extrakcia</w:t>
            </w:r>
          </w:p>
        </w:tc>
        <w:tc>
          <w:tcPr>
            <w:tcW w:w="1701" w:type="dxa"/>
            <w:tcBorders>
              <w:top w:val="single" w:sz="4" w:space="0" w:color="auto"/>
              <w:left w:val="nil"/>
              <w:bottom w:val="single" w:sz="4" w:space="0" w:color="auto"/>
              <w:right w:val="single" w:sz="4" w:space="0" w:color="auto"/>
            </w:tcBorders>
            <w:shd w:val="clear" w:color="000000" w:fill="DBE5F1"/>
            <w:noWrap/>
            <w:vAlign w:val="bottom"/>
            <w:hideMark/>
          </w:tcPr>
          <w:p w:rsidR="00F726FE" w:rsidRPr="00AC250A" w:rsidRDefault="00F726FE" w:rsidP="002D3597">
            <w:pPr>
              <w:spacing w:line="240" w:lineRule="auto"/>
              <w:ind w:firstLine="0"/>
              <w:jc w:val="center"/>
              <w:rPr>
                <w:b/>
                <w:color w:val="000000"/>
                <w:sz w:val="22"/>
                <w:szCs w:val="22"/>
              </w:rPr>
            </w:pPr>
            <w:r w:rsidRPr="00AC250A">
              <w:rPr>
                <w:b/>
                <w:color w:val="000000"/>
                <w:sz w:val="22"/>
                <w:szCs w:val="22"/>
              </w:rPr>
              <w:t>Semiextrakcia</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identifikovaný s vysokou pravdepodobnosťou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54</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726FE" w:rsidRPr="00AD41F7" w:rsidRDefault="00F726FE" w:rsidP="002D3597">
            <w:pPr>
              <w:spacing w:line="240" w:lineRule="auto"/>
              <w:ind w:firstLine="0"/>
              <w:jc w:val="center"/>
              <w:rPr>
                <w:b/>
                <w:bCs/>
                <w:color w:val="006100"/>
                <w:sz w:val="22"/>
                <w:szCs w:val="22"/>
              </w:rPr>
            </w:pPr>
            <w:r w:rsidRPr="00AD41F7">
              <w:rPr>
                <w:b/>
                <w:bCs/>
                <w:color w:val="006100"/>
                <w:sz w:val="22"/>
                <w:szCs w:val="22"/>
              </w:rPr>
              <w:t>Druh pravdepodobne identifikovaný</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45</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16</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726FE" w:rsidRPr="00AD41F7" w:rsidRDefault="00F726FE" w:rsidP="002D3597">
            <w:pPr>
              <w:spacing w:line="240" w:lineRule="auto"/>
              <w:ind w:firstLine="0"/>
              <w:jc w:val="center"/>
              <w:rPr>
                <w:b/>
                <w:bCs/>
                <w:color w:val="9C6500"/>
                <w:sz w:val="22"/>
                <w:szCs w:val="22"/>
              </w:rPr>
            </w:pPr>
            <w:r w:rsidRPr="00AD41F7">
              <w:rPr>
                <w:b/>
                <w:bCs/>
                <w:color w:val="9C6500"/>
                <w:sz w:val="22"/>
                <w:szCs w:val="22"/>
              </w:rPr>
              <w:t>Pravdepodobná identifikácia rodu</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63</w:t>
            </w:r>
          </w:p>
        </w:tc>
      </w:tr>
      <w:tr w:rsidR="00F726FE" w:rsidRPr="00AD41F7" w:rsidTr="002D3597">
        <w:trPr>
          <w:trHeight w:val="264"/>
        </w:trPr>
        <w:tc>
          <w:tcPr>
            <w:tcW w:w="34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726FE" w:rsidRPr="00AD41F7" w:rsidRDefault="00F726FE" w:rsidP="002D3597">
            <w:pPr>
              <w:spacing w:line="240" w:lineRule="auto"/>
              <w:ind w:firstLine="0"/>
              <w:jc w:val="center"/>
              <w:rPr>
                <w:b/>
                <w:bCs/>
                <w:color w:val="9C0006"/>
                <w:sz w:val="22"/>
                <w:szCs w:val="22"/>
              </w:rPr>
            </w:pPr>
            <w:r w:rsidRPr="00AD41F7">
              <w:rPr>
                <w:b/>
                <w:bCs/>
                <w:color w:val="9C0006"/>
                <w:sz w:val="22"/>
                <w:szCs w:val="22"/>
              </w:rPr>
              <w:t>Nespoľahlivá identifikácia</w:t>
            </w:r>
          </w:p>
        </w:tc>
        <w:tc>
          <w:tcPr>
            <w:tcW w:w="197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79</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0</w:t>
            </w:r>
          </w:p>
        </w:tc>
        <w:tc>
          <w:tcPr>
            <w:tcW w:w="1701" w:type="dxa"/>
            <w:tcBorders>
              <w:top w:val="nil"/>
              <w:left w:val="nil"/>
              <w:bottom w:val="single" w:sz="4" w:space="0" w:color="auto"/>
              <w:right w:val="single" w:sz="4" w:space="0" w:color="auto"/>
            </w:tcBorders>
            <w:shd w:val="clear" w:color="auto" w:fill="auto"/>
            <w:noWrap/>
            <w:vAlign w:val="bottom"/>
            <w:hideMark/>
          </w:tcPr>
          <w:p w:rsidR="00F726FE" w:rsidRPr="00AD41F7" w:rsidRDefault="00F726FE" w:rsidP="002D3597">
            <w:pPr>
              <w:spacing w:line="240" w:lineRule="auto"/>
              <w:ind w:firstLine="0"/>
              <w:jc w:val="center"/>
              <w:rPr>
                <w:color w:val="000000"/>
                <w:sz w:val="22"/>
                <w:szCs w:val="22"/>
              </w:rPr>
            </w:pPr>
            <w:r w:rsidRPr="00AD41F7">
              <w:rPr>
                <w:color w:val="000000"/>
                <w:sz w:val="22"/>
                <w:szCs w:val="22"/>
              </w:rPr>
              <w:t>21</w:t>
            </w:r>
          </w:p>
        </w:tc>
      </w:tr>
    </w:tbl>
    <w:p w:rsidR="005554E2" w:rsidRDefault="005554E2" w:rsidP="00B04583">
      <w:pPr>
        <w:ind w:firstLine="0"/>
        <w:rPr>
          <w:rStyle w:val="Siln"/>
          <w:sz w:val="24"/>
        </w:rPr>
      </w:pPr>
    </w:p>
    <w:p w:rsidR="00222203" w:rsidRPr="00222203" w:rsidRDefault="00540972" w:rsidP="00B04583">
      <w:pPr>
        <w:ind w:firstLine="0"/>
        <w:rPr>
          <w:rStyle w:val="Siln"/>
          <w:sz w:val="24"/>
        </w:rPr>
      </w:pPr>
      <w:r w:rsidRPr="00222203">
        <w:rPr>
          <w:rStyle w:val="Siln"/>
          <w:sz w:val="24"/>
        </w:rPr>
        <w:t>PRIAMY NÁTER</w:t>
      </w:r>
    </w:p>
    <w:p w:rsidR="005554E2" w:rsidRDefault="005554E2" w:rsidP="005554E2">
      <w:pPr>
        <w:ind w:firstLine="851"/>
        <w:rPr>
          <w:rStyle w:val="Siln"/>
          <w:b w:val="0"/>
          <w:sz w:val="24"/>
        </w:rPr>
      </w:pPr>
      <w:r>
        <w:rPr>
          <w:rStyle w:val="Siln"/>
          <w:b w:val="0"/>
          <w:sz w:val="24"/>
        </w:rPr>
        <w:t>Prvá metóda priameho náteru vzorky na MALDI platničku sa nám ukázala ako najmenej vhodná, pretože až 79% vzoriek bolo nespoľahlivo druhovo identifikovaných. Ako  nám zobrazuje tabuľka 14, iba 20 vzoriek bolo pravdepo</w:t>
      </w:r>
      <w:r w:rsidR="000668E5">
        <w:rPr>
          <w:rStyle w:val="Siln"/>
          <w:b w:val="0"/>
          <w:sz w:val="24"/>
        </w:rPr>
        <w:t>dobne zaradených do druhu kvasinky.</w:t>
      </w:r>
    </w:p>
    <w:p w:rsidR="00614F79" w:rsidRDefault="005554E2" w:rsidP="00A5640C">
      <w:pPr>
        <w:ind w:firstLine="851"/>
        <w:rPr>
          <w:rStyle w:val="Siln"/>
          <w:b w:val="0"/>
          <w:sz w:val="24"/>
        </w:rPr>
      </w:pPr>
      <w:r>
        <w:rPr>
          <w:rStyle w:val="Siln"/>
          <w:b w:val="0"/>
          <w:sz w:val="24"/>
        </w:rPr>
        <w:t xml:space="preserve">Na obrázku 30 môžeme vidieť, že prípravou </w:t>
      </w:r>
      <w:r w:rsidR="0034281D">
        <w:rPr>
          <w:rStyle w:val="Siln"/>
          <w:b w:val="0"/>
          <w:sz w:val="24"/>
        </w:rPr>
        <w:t>vzorky priamou</w:t>
      </w:r>
      <w:r>
        <w:rPr>
          <w:rStyle w:val="Siln"/>
          <w:b w:val="0"/>
          <w:sz w:val="24"/>
        </w:rPr>
        <w:t xml:space="preserve"> </w:t>
      </w:r>
      <w:r w:rsidR="0034281D">
        <w:rPr>
          <w:rStyle w:val="Siln"/>
          <w:b w:val="0"/>
          <w:sz w:val="24"/>
        </w:rPr>
        <w:t>metódou</w:t>
      </w:r>
      <w:r>
        <w:rPr>
          <w:rStyle w:val="Siln"/>
          <w:b w:val="0"/>
          <w:sz w:val="24"/>
        </w:rPr>
        <w:t xml:space="preserve"> tri druhy kandíd prostredníctvom MALDI-TOF MS nebolo možné vôbec identifikovať, výsledkom bolo nulové skóre pre </w:t>
      </w:r>
      <w:r w:rsidRPr="005554E2">
        <w:rPr>
          <w:rStyle w:val="Siln"/>
          <w:b w:val="0"/>
          <w:i/>
          <w:sz w:val="24"/>
        </w:rPr>
        <w:t xml:space="preserve">C. guilliermondii, C. lusitaniae </w:t>
      </w:r>
      <w:r>
        <w:rPr>
          <w:rStyle w:val="Siln"/>
          <w:b w:val="0"/>
          <w:sz w:val="24"/>
        </w:rPr>
        <w:t>a </w:t>
      </w:r>
      <w:r w:rsidRPr="005554E2">
        <w:rPr>
          <w:rStyle w:val="Siln"/>
          <w:b w:val="0"/>
          <w:i/>
          <w:sz w:val="24"/>
        </w:rPr>
        <w:t xml:space="preserve">C. tropicalis. </w:t>
      </w:r>
      <w:r>
        <w:rPr>
          <w:rStyle w:val="Siln"/>
          <w:b w:val="0"/>
          <w:sz w:val="24"/>
        </w:rPr>
        <w:t xml:space="preserve">Naopak </w:t>
      </w:r>
      <w:r w:rsidR="00C92AAA">
        <w:rPr>
          <w:rStyle w:val="Siln"/>
          <w:b w:val="0"/>
          <w:sz w:val="24"/>
        </w:rPr>
        <w:t>došlo k určeniu</w:t>
      </w:r>
      <w:r w:rsidR="0034281D">
        <w:rPr>
          <w:rStyle w:val="Siln"/>
          <w:b w:val="0"/>
          <w:sz w:val="24"/>
        </w:rPr>
        <w:t xml:space="preserve"> </w:t>
      </w:r>
      <w:r w:rsidR="0034281D" w:rsidRPr="0034281D">
        <w:rPr>
          <w:rStyle w:val="Siln"/>
          <w:b w:val="0"/>
          <w:i/>
          <w:sz w:val="24"/>
        </w:rPr>
        <w:t>C. glabrata</w:t>
      </w:r>
      <w:r w:rsidR="0034281D">
        <w:rPr>
          <w:rStyle w:val="Siln"/>
          <w:b w:val="0"/>
          <w:sz w:val="24"/>
        </w:rPr>
        <w:t>, ktorá vykazovala najlepšie skóre v priemere 1,83. Ostatné druhy kvasiniek boli namerané v priemere s veľmi nízky</w:t>
      </w:r>
      <w:r w:rsidR="000668E5">
        <w:rPr>
          <w:rStyle w:val="Siln"/>
          <w:b w:val="0"/>
          <w:sz w:val="24"/>
        </w:rPr>
        <w:t>m</w:t>
      </w:r>
      <w:r w:rsidR="0034281D">
        <w:rPr>
          <w:rStyle w:val="Siln"/>
          <w:b w:val="0"/>
          <w:sz w:val="24"/>
        </w:rPr>
        <w:t xml:space="preserve"> skóre pod 1,11, čo znamená nespoľahlivú identifikáciu. </w:t>
      </w:r>
      <w:r w:rsidR="00DA1F61">
        <w:rPr>
          <w:rStyle w:val="Siln"/>
          <w:b w:val="0"/>
          <w:sz w:val="24"/>
        </w:rPr>
        <w:t xml:space="preserve">Výsledky </w:t>
      </w:r>
      <w:r w:rsidR="00222203">
        <w:rPr>
          <w:rStyle w:val="Siln"/>
          <w:b w:val="0"/>
          <w:sz w:val="24"/>
        </w:rPr>
        <w:t xml:space="preserve">sú </w:t>
      </w:r>
      <w:r w:rsidR="00DA1F61">
        <w:rPr>
          <w:rStyle w:val="Siln"/>
          <w:b w:val="0"/>
          <w:sz w:val="24"/>
        </w:rPr>
        <w:t>graficky znázornené na obrázku 30</w:t>
      </w:r>
      <w:r w:rsidR="00614F79">
        <w:rPr>
          <w:rStyle w:val="Siln"/>
          <w:b w:val="0"/>
          <w:sz w:val="24"/>
        </w:rPr>
        <w:t xml:space="preserve"> a spracované v tabuľke </w:t>
      </w:r>
      <w:r w:rsidR="00216811" w:rsidRPr="00216811">
        <w:rPr>
          <w:rStyle w:val="Siln"/>
          <w:b w:val="0"/>
          <w:color w:val="000000" w:themeColor="text1"/>
          <w:sz w:val="24"/>
        </w:rPr>
        <w:t>17</w:t>
      </w:r>
      <w:r w:rsidR="00614F79" w:rsidRPr="00216811">
        <w:rPr>
          <w:rStyle w:val="Siln"/>
          <w:b w:val="0"/>
          <w:color w:val="000000" w:themeColor="text1"/>
          <w:sz w:val="24"/>
        </w:rPr>
        <w:t>.</w:t>
      </w:r>
    </w:p>
    <w:p w:rsidR="0015775C" w:rsidRDefault="0015775C">
      <w:pPr>
        <w:spacing w:line="240" w:lineRule="auto"/>
        <w:ind w:firstLine="0"/>
        <w:jc w:val="left"/>
        <w:rPr>
          <w:rStyle w:val="Siln"/>
          <w:b w:val="0"/>
          <w:sz w:val="24"/>
        </w:rPr>
      </w:pPr>
      <w:r>
        <w:rPr>
          <w:rStyle w:val="Siln"/>
          <w:b w:val="0"/>
          <w:sz w:val="24"/>
        </w:rPr>
        <w:br w:type="page"/>
      </w:r>
    </w:p>
    <w:p w:rsidR="005554E2" w:rsidRDefault="005554E2" w:rsidP="00B04583">
      <w:pPr>
        <w:ind w:firstLine="0"/>
        <w:rPr>
          <w:rStyle w:val="Siln"/>
          <w:sz w:val="24"/>
        </w:rPr>
      </w:pPr>
      <w:r w:rsidRPr="005554E2">
        <w:rPr>
          <w:rStyle w:val="Siln"/>
          <w:noProof/>
          <w:sz w:val="24"/>
        </w:rPr>
        <w:lastRenderedPageBreak/>
        <w:drawing>
          <wp:inline distT="0" distB="0" distL="0" distR="0">
            <wp:extent cx="5580000" cy="3348355"/>
            <wp:effectExtent l="19050" t="0" r="20700" b="4445"/>
            <wp:docPr id="40"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5554E2" w:rsidRDefault="005554E2" w:rsidP="00614F79">
      <w:pPr>
        <w:ind w:left="708" w:firstLine="0"/>
        <w:rPr>
          <w:rStyle w:val="Siln"/>
          <w:b w:val="0"/>
          <w:sz w:val="24"/>
        </w:rPr>
      </w:pPr>
      <w:r>
        <w:rPr>
          <w:rStyle w:val="Siln"/>
          <w:sz w:val="24"/>
        </w:rPr>
        <w:t xml:space="preserve">Obrázok 30 </w:t>
      </w:r>
      <w:r>
        <w:rPr>
          <w:rStyle w:val="Siln"/>
          <w:b w:val="0"/>
          <w:sz w:val="24"/>
        </w:rPr>
        <w:t xml:space="preserve">Priemerné </w:t>
      </w:r>
      <w:r w:rsidR="00614F79">
        <w:rPr>
          <w:rStyle w:val="Siln"/>
          <w:b w:val="0"/>
          <w:sz w:val="24"/>
        </w:rPr>
        <w:t xml:space="preserve">identifikačné </w:t>
      </w:r>
      <w:r>
        <w:rPr>
          <w:rStyle w:val="Siln"/>
          <w:b w:val="0"/>
          <w:sz w:val="24"/>
        </w:rPr>
        <w:t>skóre pri príprave vzorky priamou metódou</w:t>
      </w:r>
    </w:p>
    <w:p w:rsidR="0034281D" w:rsidRDefault="0034281D" w:rsidP="0034281D">
      <w:pPr>
        <w:ind w:left="708" w:firstLine="708"/>
        <w:rPr>
          <w:rStyle w:val="Siln"/>
          <w:b w:val="0"/>
          <w:sz w:val="24"/>
        </w:rPr>
      </w:pPr>
    </w:p>
    <w:p w:rsidR="00222203" w:rsidRPr="00222203" w:rsidRDefault="00540972" w:rsidP="00195115">
      <w:pPr>
        <w:ind w:firstLine="0"/>
        <w:rPr>
          <w:rStyle w:val="Siln"/>
          <w:sz w:val="24"/>
        </w:rPr>
      </w:pPr>
      <w:r w:rsidRPr="009B19E5">
        <w:rPr>
          <w:rStyle w:val="Siln"/>
          <w:sz w:val="24"/>
        </w:rPr>
        <w:t>E</w:t>
      </w:r>
      <w:r w:rsidRPr="00DB59D5">
        <w:rPr>
          <w:rStyle w:val="Siln"/>
          <w:sz w:val="24"/>
        </w:rPr>
        <w:t>XTRAKCIA</w:t>
      </w:r>
    </w:p>
    <w:p w:rsidR="00A63E47" w:rsidRDefault="00AE67E6" w:rsidP="00195115">
      <w:pPr>
        <w:ind w:firstLine="851"/>
        <w:rPr>
          <w:rStyle w:val="Siln"/>
          <w:b w:val="0"/>
          <w:sz w:val="24"/>
        </w:rPr>
      </w:pPr>
      <w:r>
        <w:rPr>
          <w:rStyle w:val="Siln"/>
          <w:b w:val="0"/>
          <w:sz w:val="24"/>
        </w:rPr>
        <w:t>Druhou metódou prípravy vzorky pred samotným meraním bola extrakcia pomocou etanolu a kyseliny mravčej</w:t>
      </w:r>
      <w:r w:rsidR="00B83092">
        <w:rPr>
          <w:rStyle w:val="Siln"/>
          <w:b w:val="0"/>
          <w:sz w:val="24"/>
        </w:rPr>
        <w:t>, ktorá bola časovo náročnejšia. Už z grafického zobrazenia vyplýva (obrázok 31), že je najvhodnejšou metódou</w:t>
      </w:r>
      <w:r>
        <w:rPr>
          <w:rStyle w:val="Siln"/>
          <w:b w:val="0"/>
          <w:sz w:val="24"/>
        </w:rPr>
        <w:t xml:space="preserve"> pre prípravu vzoriek kvasiniek</w:t>
      </w:r>
      <w:r w:rsidR="00E86083">
        <w:rPr>
          <w:rStyle w:val="Siln"/>
          <w:b w:val="0"/>
          <w:sz w:val="24"/>
        </w:rPr>
        <w:t xml:space="preserve">. </w:t>
      </w:r>
      <w:r w:rsidR="00C92AAA">
        <w:rPr>
          <w:rStyle w:val="Siln"/>
          <w:b w:val="0"/>
          <w:sz w:val="24"/>
        </w:rPr>
        <w:t xml:space="preserve">Zo 100 prevedených analýz bolo až 99 kmeňov správne zaradených do druhu s najlepším priemerným identifikačným </w:t>
      </w:r>
      <w:r w:rsidR="002D3597">
        <w:rPr>
          <w:rStyle w:val="Siln"/>
          <w:b w:val="0"/>
          <w:sz w:val="24"/>
        </w:rPr>
        <w:t>skóre nad 2,00</w:t>
      </w:r>
      <w:r w:rsidR="00436169">
        <w:rPr>
          <w:rStyle w:val="Siln"/>
          <w:b w:val="0"/>
          <w:sz w:val="24"/>
        </w:rPr>
        <w:t xml:space="preserve"> (obrázok 31)</w:t>
      </w:r>
      <w:r w:rsidR="002D3597">
        <w:rPr>
          <w:rStyle w:val="Siln"/>
          <w:b w:val="0"/>
          <w:sz w:val="24"/>
        </w:rPr>
        <w:t xml:space="preserve">. </w:t>
      </w:r>
      <w:r w:rsidR="00A813E6">
        <w:rPr>
          <w:rStyle w:val="Siln"/>
          <w:b w:val="0"/>
          <w:sz w:val="24"/>
        </w:rPr>
        <w:t xml:space="preserve">Jednou z najlepšie určených druhov kvasiniek bola </w:t>
      </w:r>
      <w:r w:rsidR="00C92AAA">
        <w:rPr>
          <w:rStyle w:val="Siln"/>
          <w:b w:val="0"/>
          <w:i/>
          <w:sz w:val="24"/>
        </w:rPr>
        <w:t xml:space="preserve">C. guilliermondii </w:t>
      </w:r>
      <w:r w:rsidR="00C92AAA">
        <w:t>s priemerným najlepším skóre</w:t>
      </w:r>
      <w:r w:rsidR="002D3597">
        <w:rPr>
          <w:rStyle w:val="Siln"/>
          <w:b w:val="0"/>
          <w:sz w:val="24"/>
        </w:rPr>
        <w:t xml:space="preserve"> </w:t>
      </w:r>
      <w:r w:rsidR="00C92AAA">
        <w:rPr>
          <w:rStyle w:val="Siln"/>
          <w:b w:val="0"/>
          <w:sz w:val="24"/>
        </w:rPr>
        <w:t xml:space="preserve">2,35. </w:t>
      </w:r>
      <w:r w:rsidR="00436169">
        <w:rPr>
          <w:rStyle w:val="Siln"/>
          <w:b w:val="0"/>
          <w:sz w:val="24"/>
        </w:rPr>
        <w:t xml:space="preserve">Druhou správne identifikovanou kvasinkou </w:t>
      </w:r>
      <w:r w:rsidR="00C92AAA">
        <w:rPr>
          <w:rStyle w:val="Siln"/>
          <w:b w:val="0"/>
          <w:sz w:val="24"/>
        </w:rPr>
        <w:t> </w:t>
      </w:r>
      <w:r w:rsidR="00436169">
        <w:rPr>
          <w:rStyle w:val="Siln"/>
          <w:b w:val="0"/>
          <w:sz w:val="24"/>
        </w:rPr>
        <w:t xml:space="preserve">len s </w:t>
      </w:r>
      <w:r w:rsidR="00C92AAA">
        <w:rPr>
          <w:rStyle w:val="Siln"/>
          <w:b w:val="0"/>
          <w:sz w:val="24"/>
        </w:rPr>
        <w:t xml:space="preserve">minimálnym rozdielom </w:t>
      </w:r>
      <w:r w:rsidR="00436169">
        <w:rPr>
          <w:rStyle w:val="Siln"/>
          <w:b w:val="0"/>
          <w:sz w:val="24"/>
        </w:rPr>
        <w:t>s priemerným najlepším skóre 2,34</w:t>
      </w:r>
      <w:r w:rsidR="00EB484E">
        <w:rPr>
          <w:rStyle w:val="Siln"/>
          <w:b w:val="0"/>
          <w:sz w:val="24"/>
        </w:rPr>
        <w:t xml:space="preserve"> bola</w:t>
      </w:r>
      <w:r w:rsidR="00C92AAA">
        <w:rPr>
          <w:rStyle w:val="Siln"/>
          <w:b w:val="0"/>
          <w:sz w:val="24"/>
        </w:rPr>
        <w:t xml:space="preserve"> </w:t>
      </w:r>
      <w:r w:rsidR="00C92AAA">
        <w:rPr>
          <w:rStyle w:val="Siln"/>
          <w:b w:val="0"/>
          <w:i/>
          <w:sz w:val="24"/>
        </w:rPr>
        <w:t>C. krusei</w:t>
      </w:r>
      <w:r w:rsidR="00EB484E">
        <w:rPr>
          <w:rStyle w:val="Siln"/>
          <w:b w:val="0"/>
          <w:i/>
          <w:sz w:val="24"/>
        </w:rPr>
        <w:t xml:space="preserve">. </w:t>
      </w:r>
      <w:r w:rsidR="00A813E6">
        <w:rPr>
          <w:rStyle w:val="Siln"/>
          <w:b w:val="0"/>
          <w:sz w:val="24"/>
        </w:rPr>
        <w:t>Iba u jednej vzorky došlo k pravdepodobnej rodovej identifikácii a najväčšou podobnosťou s kvasinkami správneho druhu pri skóre 1,70-1,99</w:t>
      </w:r>
      <w:r w:rsidR="00DA4A79">
        <w:rPr>
          <w:rStyle w:val="Siln"/>
          <w:b w:val="0"/>
          <w:sz w:val="24"/>
        </w:rPr>
        <w:t xml:space="preserve"> (tabuľka 14)</w:t>
      </w:r>
      <w:r w:rsidR="00A813E6">
        <w:rPr>
          <w:rStyle w:val="Siln"/>
          <w:b w:val="0"/>
          <w:sz w:val="24"/>
        </w:rPr>
        <w:t>.</w:t>
      </w:r>
      <w:r w:rsidR="00FD7180">
        <w:rPr>
          <w:rStyle w:val="Siln"/>
          <w:b w:val="0"/>
          <w:sz w:val="24"/>
        </w:rPr>
        <w:t xml:space="preserve"> </w:t>
      </w:r>
      <w:r w:rsidR="00EB484E">
        <w:rPr>
          <w:rStyle w:val="Siln"/>
          <w:b w:val="0"/>
          <w:sz w:val="24"/>
        </w:rPr>
        <w:t>U ostatných druhov boli výsledky rovnako priaznivé napr. u </w:t>
      </w:r>
      <w:r w:rsidR="00EB484E" w:rsidRPr="00EB484E">
        <w:rPr>
          <w:rStyle w:val="Siln"/>
          <w:b w:val="0"/>
          <w:i/>
          <w:sz w:val="24"/>
        </w:rPr>
        <w:t>C. glabrata</w:t>
      </w:r>
      <w:r w:rsidR="00EB484E">
        <w:rPr>
          <w:rStyle w:val="Siln"/>
          <w:b w:val="0"/>
          <w:sz w:val="24"/>
        </w:rPr>
        <w:t xml:space="preserve"> sme namerali priemerné najlepšie skóre 2,33</w:t>
      </w:r>
      <w:r w:rsidR="00DA4A79">
        <w:rPr>
          <w:rStyle w:val="Siln"/>
          <w:b w:val="0"/>
          <w:sz w:val="24"/>
        </w:rPr>
        <w:t xml:space="preserve">, v prípade </w:t>
      </w:r>
      <w:r w:rsidR="00DA4A79">
        <w:rPr>
          <w:rStyle w:val="Siln"/>
          <w:b w:val="0"/>
          <w:i/>
          <w:sz w:val="24"/>
        </w:rPr>
        <w:t xml:space="preserve">C. lusitaniae </w:t>
      </w:r>
      <w:r w:rsidR="00DA4A79">
        <w:rPr>
          <w:rStyle w:val="Siln"/>
          <w:b w:val="0"/>
          <w:sz w:val="24"/>
        </w:rPr>
        <w:t xml:space="preserve"> to bolo</w:t>
      </w:r>
      <w:r w:rsidR="001A0DDC">
        <w:rPr>
          <w:rStyle w:val="Siln"/>
          <w:b w:val="0"/>
          <w:sz w:val="24"/>
        </w:rPr>
        <w:t xml:space="preserve"> 2,25. V porovnaní s ostatnými kmeňmi s najnižšou hodnotou identifikačného skóre bola namer</w:t>
      </w:r>
      <w:r w:rsidR="00DA1F61">
        <w:rPr>
          <w:rStyle w:val="Siln"/>
          <w:b w:val="0"/>
          <w:sz w:val="24"/>
        </w:rPr>
        <w:t>a</w:t>
      </w:r>
      <w:r w:rsidR="001A0DDC">
        <w:rPr>
          <w:rStyle w:val="Siln"/>
          <w:b w:val="0"/>
          <w:sz w:val="24"/>
        </w:rPr>
        <w:t xml:space="preserve">ná </w:t>
      </w:r>
      <w:r w:rsidR="001A0DDC">
        <w:rPr>
          <w:rStyle w:val="Siln"/>
          <w:b w:val="0"/>
          <w:i/>
          <w:sz w:val="24"/>
        </w:rPr>
        <w:t xml:space="preserve">C. tropicalis </w:t>
      </w:r>
      <w:r w:rsidR="001A0DDC">
        <w:rPr>
          <w:rStyle w:val="Siln"/>
          <w:b w:val="0"/>
          <w:sz w:val="24"/>
        </w:rPr>
        <w:t>(2,15)</w:t>
      </w:r>
      <w:r w:rsidR="001A0DDC">
        <w:rPr>
          <w:rStyle w:val="Siln"/>
          <w:b w:val="0"/>
          <w:i/>
          <w:sz w:val="24"/>
        </w:rPr>
        <w:t>.</w:t>
      </w:r>
      <w:r w:rsidR="001A0DDC">
        <w:rPr>
          <w:rStyle w:val="Siln"/>
          <w:b w:val="0"/>
          <w:sz w:val="24"/>
        </w:rPr>
        <w:t xml:space="preserve"> </w:t>
      </w:r>
    </w:p>
    <w:p w:rsidR="00A63E47" w:rsidRDefault="00A63E47" w:rsidP="00B04583">
      <w:pPr>
        <w:ind w:firstLine="0"/>
        <w:rPr>
          <w:rStyle w:val="Siln"/>
          <w:b w:val="0"/>
          <w:sz w:val="24"/>
        </w:rPr>
      </w:pPr>
    </w:p>
    <w:p w:rsidR="00A63E47" w:rsidRDefault="006A353E" w:rsidP="00B04583">
      <w:pPr>
        <w:ind w:firstLine="0"/>
        <w:rPr>
          <w:rStyle w:val="Siln"/>
          <w:b w:val="0"/>
          <w:sz w:val="24"/>
        </w:rPr>
      </w:pPr>
      <w:r w:rsidRPr="006A353E">
        <w:rPr>
          <w:rStyle w:val="Siln"/>
          <w:b w:val="0"/>
          <w:noProof/>
          <w:sz w:val="24"/>
        </w:rPr>
        <w:lastRenderedPageBreak/>
        <w:drawing>
          <wp:inline distT="0" distB="0" distL="0" distR="0">
            <wp:extent cx="5580000" cy="3348355"/>
            <wp:effectExtent l="19050" t="0" r="20700" b="4445"/>
            <wp:docPr id="4"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63E47" w:rsidRPr="002D3597" w:rsidRDefault="002D3597" w:rsidP="00DA4A79">
      <w:pPr>
        <w:ind w:left="708" w:firstLine="708"/>
        <w:rPr>
          <w:rStyle w:val="Siln"/>
          <w:b w:val="0"/>
          <w:sz w:val="24"/>
        </w:rPr>
      </w:pPr>
      <w:r>
        <w:rPr>
          <w:rStyle w:val="Siln"/>
          <w:sz w:val="24"/>
        </w:rPr>
        <w:t xml:space="preserve">Obrázok 31 </w:t>
      </w:r>
      <w:r>
        <w:rPr>
          <w:rStyle w:val="Siln"/>
          <w:b w:val="0"/>
          <w:sz w:val="24"/>
        </w:rPr>
        <w:t xml:space="preserve">Priemerné </w:t>
      </w:r>
      <w:r w:rsidR="00614F79">
        <w:rPr>
          <w:rStyle w:val="Siln"/>
          <w:b w:val="0"/>
          <w:sz w:val="24"/>
        </w:rPr>
        <w:t xml:space="preserve">identifikačné </w:t>
      </w:r>
      <w:r>
        <w:rPr>
          <w:rStyle w:val="Siln"/>
          <w:b w:val="0"/>
          <w:sz w:val="24"/>
        </w:rPr>
        <w:t>skóre pri príprave vzorky extrakciou</w:t>
      </w:r>
    </w:p>
    <w:p w:rsidR="00F85E28" w:rsidRDefault="00F85E28" w:rsidP="00F85E28">
      <w:pPr>
        <w:ind w:firstLine="0"/>
        <w:rPr>
          <w:b/>
        </w:rPr>
      </w:pPr>
    </w:p>
    <w:p w:rsidR="00F85E28" w:rsidRPr="00171118" w:rsidRDefault="00F85E28" w:rsidP="00D34C65">
      <w:pPr>
        <w:ind w:left="708" w:firstLine="708"/>
      </w:pPr>
      <w:r w:rsidRPr="00171118">
        <w:rPr>
          <w:b/>
        </w:rPr>
        <w:t>Tabuľka 1</w:t>
      </w:r>
      <w:r w:rsidR="00D34C65">
        <w:rPr>
          <w:b/>
        </w:rPr>
        <w:t>5</w:t>
      </w:r>
      <w:r>
        <w:rPr>
          <w:b/>
        </w:rPr>
        <w:t xml:space="preserve"> </w:t>
      </w:r>
      <w:r>
        <w:t>Percentuálne vyhodnotenie metódy extrakcie</w:t>
      </w:r>
    </w:p>
    <w:tbl>
      <w:tblPr>
        <w:tblW w:w="6098" w:type="dxa"/>
        <w:tblInd w:w="1415" w:type="dxa"/>
        <w:tblCellMar>
          <w:left w:w="70" w:type="dxa"/>
          <w:right w:w="70" w:type="dxa"/>
        </w:tblCellMar>
        <w:tblLook w:val="04A0" w:firstRow="1" w:lastRow="0" w:firstColumn="1" w:lastColumn="0" w:noHBand="0" w:noVBand="1"/>
      </w:tblPr>
      <w:tblGrid>
        <w:gridCol w:w="4073"/>
        <w:gridCol w:w="2025"/>
      </w:tblGrid>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000000"/>
            </w:tcBorders>
            <w:shd w:val="clear" w:color="auto" w:fill="B4C6E7" w:themeFill="accent5" w:themeFillTint="66"/>
            <w:noWrap/>
            <w:vAlign w:val="bottom"/>
            <w:hideMark/>
          </w:tcPr>
          <w:p w:rsidR="00F85E28" w:rsidRPr="00171118" w:rsidRDefault="00F85E28" w:rsidP="00B408CB">
            <w:pPr>
              <w:spacing w:line="240" w:lineRule="auto"/>
              <w:ind w:firstLine="0"/>
              <w:jc w:val="center"/>
              <w:rPr>
                <w:b/>
                <w:color w:val="000000"/>
                <w:sz w:val="22"/>
                <w:szCs w:val="22"/>
              </w:rPr>
            </w:pPr>
            <w:r w:rsidRPr="00171118">
              <w:rPr>
                <w:b/>
                <w:color w:val="000000"/>
                <w:sz w:val="22"/>
                <w:szCs w:val="22"/>
              </w:rPr>
              <w:t>Hodnota skóre </w:t>
            </w:r>
          </w:p>
        </w:tc>
        <w:tc>
          <w:tcPr>
            <w:tcW w:w="2025" w:type="dxa"/>
            <w:tcBorders>
              <w:top w:val="single" w:sz="4" w:space="0" w:color="auto"/>
              <w:left w:val="nil"/>
              <w:bottom w:val="single" w:sz="4" w:space="0" w:color="auto"/>
              <w:right w:val="single" w:sz="4" w:space="0" w:color="auto"/>
            </w:tcBorders>
            <w:shd w:val="clear" w:color="auto" w:fill="B4C6E7" w:themeFill="accent5" w:themeFillTint="66"/>
            <w:noWrap/>
            <w:vAlign w:val="bottom"/>
            <w:hideMark/>
          </w:tcPr>
          <w:p w:rsidR="00F85E28" w:rsidRPr="00AC250A" w:rsidRDefault="00F85E28" w:rsidP="00B408CB">
            <w:pPr>
              <w:spacing w:line="240" w:lineRule="auto"/>
              <w:ind w:firstLine="0"/>
              <w:jc w:val="center"/>
              <w:rPr>
                <w:b/>
                <w:color w:val="000000"/>
                <w:sz w:val="22"/>
                <w:szCs w:val="22"/>
              </w:rPr>
            </w:pPr>
            <w:r w:rsidRPr="00AC250A">
              <w:rPr>
                <w:b/>
                <w:color w:val="000000"/>
                <w:sz w:val="22"/>
                <w:szCs w:val="22"/>
              </w:rPr>
              <w:t>Extrakcia</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F85E28" w:rsidRPr="00AD41F7" w:rsidRDefault="00F85E28" w:rsidP="00B408CB">
            <w:pPr>
              <w:spacing w:line="240" w:lineRule="auto"/>
              <w:ind w:firstLine="0"/>
              <w:jc w:val="center"/>
              <w:rPr>
                <w:b/>
                <w:bCs/>
                <w:color w:val="006100"/>
                <w:sz w:val="22"/>
                <w:szCs w:val="22"/>
              </w:rPr>
            </w:pPr>
            <w:r>
              <w:rPr>
                <w:b/>
                <w:bCs/>
                <w:color w:val="006100"/>
                <w:sz w:val="22"/>
                <w:szCs w:val="22"/>
              </w:rPr>
              <w:t>Skóre &gt;2,00</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Pr>
                <w:color w:val="000000"/>
                <w:sz w:val="22"/>
                <w:szCs w:val="22"/>
              </w:rPr>
              <w:t>99%</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F85E28" w:rsidRPr="00AD41F7" w:rsidRDefault="00F85E28" w:rsidP="00B408CB">
            <w:pPr>
              <w:spacing w:line="240" w:lineRule="auto"/>
              <w:ind w:firstLine="0"/>
              <w:jc w:val="center"/>
              <w:rPr>
                <w:b/>
                <w:bCs/>
                <w:color w:val="9C6500"/>
                <w:sz w:val="22"/>
                <w:szCs w:val="22"/>
              </w:rPr>
            </w:pPr>
            <w:r>
              <w:rPr>
                <w:b/>
                <w:bCs/>
                <w:color w:val="9C6500"/>
                <w:sz w:val="22"/>
                <w:szCs w:val="22"/>
              </w:rPr>
              <w:t>Skóre 1,70-1,99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1</w:t>
            </w:r>
            <w:r>
              <w:rPr>
                <w:color w:val="000000"/>
                <w:sz w:val="22"/>
                <w:szCs w:val="22"/>
              </w:rPr>
              <w:t>%</w:t>
            </w:r>
          </w:p>
        </w:tc>
      </w:tr>
      <w:tr w:rsidR="00F85E28" w:rsidRPr="00AD41F7" w:rsidTr="00B408CB">
        <w:trPr>
          <w:trHeight w:val="402"/>
        </w:trPr>
        <w:tc>
          <w:tcPr>
            <w:tcW w:w="407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F85E28" w:rsidRPr="00AD41F7" w:rsidRDefault="00F85E28" w:rsidP="00B408CB">
            <w:pPr>
              <w:spacing w:line="240" w:lineRule="auto"/>
              <w:ind w:firstLine="0"/>
              <w:jc w:val="center"/>
              <w:rPr>
                <w:b/>
                <w:bCs/>
                <w:color w:val="9C0006"/>
                <w:sz w:val="22"/>
                <w:szCs w:val="22"/>
              </w:rPr>
            </w:pPr>
            <w:r>
              <w:rPr>
                <w:b/>
                <w:bCs/>
                <w:color w:val="9C0006"/>
                <w:sz w:val="22"/>
                <w:szCs w:val="22"/>
              </w:rPr>
              <w:t>Skóre &lt;1,69</w:t>
            </w:r>
          </w:p>
        </w:tc>
        <w:tc>
          <w:tcPr>
            <w:tcW w:w="2025" w:type="dxa"/>
            <w:tcBorders>
              <w:top w:val="nil"/>
              <w:left w:val="nil"/>
              <w:bottom w:val="single" w:sz="4" w:space="0" w:color="auto"/>
              <w:right w:val="single" w:sz="4" w:space="0" w:color="auto"/>
            </w:tcBorders>
            <w:shd w:val="clear" w:color="auto" w:fill="auto"/>
            <w:noWrap/>
            <w:vAlign w:val="bottom"/>
            <w:hideMark/>
          </w:tcPr>
          <w:p w:rsidR="00F85E28" w:rsidRPr="00AD41F7" w:rsidRDefault="00F85E28" w:rsidP="00B408CB">
            <w:pPr>
              <w:spacing w:line="240" w:lineRule="auto"/>
              <w:ind w:firstLine="0"/>
              <w:jc w:val="center"/>
              <w:rPr>
                <w:color w:val="000000"/>
                <w:sz w:val="22"/>
                <w:szCs w:val="22"/>
              </w:rPr>
            </w:pPr>
            <w:r w:rsidRPr="00AD41F7">
              <w:rPr>
                <w:color w:val="000000"/>
                <w:sz w:val="22"/>
                <w:szCs w:val="22"/>
              </w:rPr>
              <w:t>0</w:t>
            </w:r>
          </w:p>
        </w:tc>
      </w:tr>
    </w:tbl>
    <w:p w:rsidR="00F203FC" w:rsidRDefault="00F203FC" w:rsidP="00195115">
      <w:pPr>
        <w:ind w:firstLine="0"/>
        <w:rPr>
          <w:rStyle w:val="Siln"/>
          <w:b w:val="0"/>
          <w:sz w:val="24"/>
        </w:rPr>
      </w:pPr>
    </w:p>
    <w:p w:rsidR="00195115" w:rsidRPr="00F203FC" w:rsidRDefault="00540972" w:rsidP="00195115">
      <w:pPr>
        <w:ind w:firstLine="0"/>
        <w:rPr>
          <w:rStyle w:val="Siln"/>
          <w:sz w:val="24"/>
        </w:rPr>
      </w:pPr>
      <w:r w:rsidRPr="009B19E5">
        <w:rPr>
          <w:rStyle w:val="Siln"/>
          <w:sz w:val="24"/>
        </w:rPr>
        <w:t>S</w:t>
      </w:r>
      <w:r w:rsidRPr="00FC25A5">
        <w:rPr>
          <w:rStyle w:val="Siln"/>
          <w:sz w:val="24"/>
        </w:rPr>
        <w:t>EMIEXTRAKCIA</w:t>
      </w:r>
    </w:p>
    <w:p w:rsidR="00195115" w:rsidRPr="00987EBE" w:rsidRDefault="00195115" w:rsidP="00A37E7C">
      <w:pPr>
        <w:ind w:firstLine="851"/>
        <w:rPr>
          <w:rStyle w:val="Siln"/>
          <w:b w:val="0"/>
          <w:sz w:val="24"/>
        </w:rPr>
      </w:pPr>
      <w:r>
        <w:rPr>
          <w:rStyle w:val="Siln"/>
          <w:b w:val="0"/>
          <w:sz w:val="24"/>
        </w:rPr>
        <w:t xml:space="preserve">Pri tretej metóde </w:t>
      </w:r>
      <w:r w:rsidR="00F203FC">
        <w:rPr>
          <w:rStyle w:val="Siln"/>
          <w:b w:val="0"/>
          <w:sz w:val="24"/>
        </w:rPr>
        <w:t xml:space="preserve">– semiextrakcii pomocou kyseliny mravčej - </w:t>
      </w:r>
      <w:r>
        <w:rPr>
          <w:rStyle w:val="Siln"/>
          <w:b w:val="0"/>
          <w:sz w:val="24"/>
        </w:rPr>
        <w:t>z celkového počtu vzoriek bolo 21 kmeňov posúdených ako nevyhovujúcich. Tabuľka 14 ukazuje, že len 14 vzoriek bolo identifikovaných s hodnotou skóre vyššou ako 2,00. Zvyšných 63 analyzovaných vzoriek oblo pravdepodobne rodovo identifikovaných. Namerané priemerné hodnoty identifikačných skóre boli veľmi podobné len s minimálnymi rozdielmi</w:t>
      </w:r>
      <w:r w:rsidR="00987EBE">
        <w:rPr>
          <w:rStyle w:val="Siln"/>
          <w:b w:val="0"/>
          <w:sz w:val="24"/>
        </w:rPr>
        <w:t>. Ako môžeme vidieť na obrázku 32</w:t>
      </w:r>
      <w:r>
        <w:rPr>
          <w:rStyle w:val="Siln"/>
          <w:b w:val="0"/>
          <w:sz w:val="24"/>
        </w:rPr>
        <w:t xml:space="preserve"> u </w:t>
      </w:r>
      <w:r>
        <w:rPr>
          <w:rStyle w:val="Siln"/>
          <w:b w:val="0"/>
          <w:i/>
          <w:sz w:val="24"/>
        </w:rPr>
        <w:t>C. tropicalis</w:t>
      </w:r>
      <w:r w:rsidR="00987EBE">
        <w:rPr>
          <w:rStyle w:val="Siln"/>
          <w:b w:val="0"/>
          <w:i/>
          <w:sz w:val="24"/>
        </w:rPr>
        <w:t xml:space="preserve"> </w:t>
      </w:r>
      <w:r w:rsidR="00987EBE">
        <w:rPr>
          <w:rStyle w:val="Siln"/>
          <w:b w:val="0"/>
          <w:sz w:val="24"/>
        </w:rPr>
        <w:t xml:space="preserve">bolo priemerné najlepšie skóre 1,99, v poradí druhá so skóre 1,98 bola </w:t>
      </w:r>
      <w:r w:rsidR="00987EBE">
        <w:rPr>
          <w:rStyle w:val="Siln"/>
          <w:b w:val="0"/>
          <w:i/>
          <w:sz w:val="24"/>
        </w:rPr>
        <w:t xml:space="preserve">C. guilliermondii. </w:t>
      </w:r>
      <w:r w:rsidR="00987EBE">
        <w:rPr>
          <w:rStyle w:val="Siln"/>
          <w:b w:val="0"/>
          <w:sz w:val="24"/>
        </w:rPr>
        <w:t xml:space="preserve">Zaujímavosťou je identifikačné skóre </w:t>
      </w:r>
      <w:r w:rsidR="00987EBE">
        <w:rPr>
          <w:rStyle w:val="Siln"/>
          <w:b w:val="0"/>
          <w:i/>
          <w:sz w:val="24"/>
        </w:rPr>
        <w:t xml:space="preserve">C. glabrata, </w:t>
      </w:r>
      <w:r w:rsidR="00987EBE">
        <w:rPr>
          <w:rStyle w:val="Siln"/>
          <w:b w:val="0"/>
          <w:sz w:val="24"/>
        </w:rPr>
        <w:t>ktoré pri semiextrakcii dosiahlo najnižšiu hodnotu 1,66 v porovnaní s metódou priameho náteru, kde bolo priemerné najlepšie skóre 1,83</w:t>
      </w:r>
      <w:r w:rsidR="00A5640C">
        <w:rPr>
          <w:rStyle w:val="Siln"/>
          <w:b w:val="0"/>
          <w:sz w:val="24"/>
        </w:rPr>
        <w:t>, viď obrázok 30</w:t>
      </w:r>
      <w:r w:rsidR="00987EBE">
        <w:rPr>
          <w:rStyle w:val="Siln"/>
          <w:b w:val="0"/>
          <w:sz w:val="24"/>
        </w:rPr>
        <w:t xml:space="preserve">. </w:t>
      </w:r>
    </w:p>
    <w:p w:rsidR="00DA6EAF" w:rsidRDefault="00DA6EAF" w:rsidP="00B04583">
      <w:pPr>
        <w:ind w:firstLine="0"/>
        <w:rPr>
          <w:rStyle w:val="Siln"/>
          <w:b w:val="0"/>
          <w:sz w:val="24"/>
        </w:rPr>
      </w:pPr>
    </w:p>
    <w:p w:rsidR="0038615C" w:rsidRDefault="0038615C" w:rsidP="00B04583">
      <w:pPr>
        <w:ind w:firstLine="0"/>
        <w:rPr>
          <w:rStyle w:val="Siln"/>
          <w:b w:val="0"/>
          <w:sz w:val="24"/>
        </w:rPr>
      </w:pPr>
      <w:r w:rsidRPr="0038615C">
        <w:rPr>
          <w:rStyle w:val="Siln"/>
          <w:b w:val="0"/>
          <w:noProof/>
          <w:sz w:val="24"/>
        </w:rPr>
        <w:lastRenderedPageBreak/>
        <w:drawing>
          <wp:inline distT="0" distB="0" distL="0" distR="0">
            <wp:extent cx="5580000" cy="3348355"/>
            <wp:effectExtent l="19050" t="0" r="20700" b="4445"/>
            <wp:docPr id="22"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14F79" w:rsidRPr="00614F79" w:rsidRDefault="00614F79" w:rsidP="00C92763">
      <w:pPr>
        <w:ind w:firstLine="708"/>
        <w:rPr>
          <w:rStyle w:val="Siln"/>
          <w:b w:val="0"/>
          <w:sz w:val="24"/>
        </w:rPr>
      </w:pPr>
      <w:r>
        <w:rPr>
          <w:rStyle w:val="Siln"/>
          <w:sz w:val="24"/>
        </w:rPr>
        <w:t xml:space="preserve">Obrázok 32 </w:t>
      </w:r>
      <w:r>
        <w:rPr>
          <w:rStyle w:val="Siln"/>
          <w:b w:val="0"/>
          <w:sz w:val="24"/>
        </w:rPr>
        <w:t>Priemerné identifikačné skóre pri príprave vzorky semiextrakciou</w:t>
      </w:r>
    </w:p>
    <w:p w:rsidR="00C92763" w:rsidRDefault="00C92763" w:rsidP="00C92763">
      <w:pPr>
        <w:ind w:firstLine="0"/>
      </w:pPr>
    </w:p>
    <w:p w:rsidR="00171118" w:rsidRPr="00F203FC" w:rsidRDefault="0083744A" w:rsidP="00C92763">
      <w:pPr>
        <w:ind w:firstLine="0"/>
        <w:rPr>
          <w:b/>
        </w:rPr>
      </w:pPr>
      <w:r w:rsidRPr="00FC25A5">
        <w:rPr>
          <w:b/>
        </w:rPr>
        <w:t>POROVNANIE TROCH METÓD PRÍPRAVY VZORIEK</w:t>
      </w:r>
    </w:p>
    <w:p w:rsidR="00FF004E" w:rsidRDefault="00C92763" w:rsidP="00C92763">
      <w:pPr>
        <w:tabs>
          <w:tab w:val="left" w:pos="851"/>
        </w:tabs>
        <w:ind w:firstLine="0"/>
        <w:rPr>
          <w:rStyle w:val="Siln"/>
          <w:b w:val="0"/>
          <w:sz w:val="24"/>
        </w:rPr>
      </w:pPr>
      <w:r>
        <w:tab/>
      </w:r>
      <w:r w:rsidR="00F203FC">
        <w:rPr>
          <w:rStyle w:val="Siln"/>
          <w:b w:val="0"/>
          <w:sz w:val="24"/>
        </w:rPr>
        <w:t xml:space="preserve">Na prvý pohľad je v grafickom zobrazení na obrázkoch 30 a 31 zjavný rozdiel v priemernom skóre prvých dvoch metód, čo nám potvrdili aj hodnoty spracovania studentovým t testom, </w:t>
      </w:r>
      <w:r w:rsidR="00FF004E">
        <w:rPr>
          <w:rStyle w:val="Siln"/>
          <w:b w:val="0"/>
          <w:sz w:val="24"/>
        </w:rPr>
        <w:t>kde</w:t>
      </w:r>
      <w:r w:rsidR="00F203FC">
        <w:rPr>
          <w:rStyle w:val="Siln"/>
          <w:b w:val="0"/>
          <w:sz w:val="24"/>
        </w:rPr>
        <w:t xml:space="preserve"> je medzi týmito metódami štatisticky vysoko významný rozdiel v prospech extrakcie a neprospech priameho náteru (tabuľka 1</w:t>
      </w:r>
      <w:r w:rsidR="00216811">
        <w:rPr>
          <w:rStyle w:val="Siln"/>
          <w:b w:val="0"/>
          <w:sz w:val="24"/>
        </w:rPr>
        <w:t>6</w:t>
      </w:r>
      <w:r w:rsidR="00F203FC">
        <w:rPr>
          <w:rStyle w:val="Siln"/>
          <w:b w:val="0"/>
          <w:sz w:val="24"/>
        </w:rPr>
        <w:t>).</w:t>
      </w:r>
      <w:r w:rsidR="00FF004E">
        <w:rPr>
          <w:rStyle w:val="Siln"/>
          <w:b w:val="0"/>
          <w:sz w:val="24"/>
        </w:rPr>
        <w:t xml:space="preserve"> </w:t>
      </w:r>
    </w:p>
    <w:p w:rsidR="00F203FC" w:rsidRDefault="00FF004E" w:rsidP="00C92763">
      <w:pPr>
        <w:tabs>
          <w:tab w:val="left" w:pos="851"/>
        </w:tabs>
        <w:ind w:firstLine="0"/>
        <w:rPr>
          <w:rStyle w:val="Siln"/>
          <w:b w:val="0"/>
          <w:sz w:val="24"/>
        </w:rPr>
      </w:pPr>
      <w:r>
        <w:rPr>
          <w:rStyle w:val="Siln"/>
          <w:b w:val="0"/>
          <w:sz w:val="24"/>
        </w:rPr>
        <w:t>Tiež tu výsledky t testu poukazujú na vysoko významné rozdiely medzi semiextrakciou a priamym náterom v prospech semiextrakcie a napokon aj vysoko významný rozdiel medzi extrakciou a semiextrakciou v prospech extrakcie.</w:t>
      </w:r>
    </w:p>
    <w:p w:rsidR="00FF004E" w:rsidRDefault="00FF004E" w:rsidP="00C92763">
      <w:pPr>
        <w:tabs>
          <w:tab w:val="left" w:pos="851"/>
        </w:tabs>
        <w:ind w:firstLine="0"/>
        <w:rPr>
          <w:rStyle w:val="Siln"/>
          <w:b w:val="0"/>
          <w:sz w:val="24"/>
        </w:rPr>
      </w:pPr>
    </w:p>
    <w:p w:rsidR="00FF004E" w:rsidRPr="00C92AAA" w:rsidRDefault="00FF004E" w:rsidP="00FF004E">
      <w:pPr>
        <w:ind w:firstLine="0"/>
        <w:rPr>
          <w:rStyle w:val="Siln"/>
          <w:sz w:val="24"/>
        </w:rPr>
      </w:pPr>
      <w:r w:rsidRPr="00C92AAA">
        <w:rPr>
          <w:rStyle w:val="Siln"/>
          <w:sz w:val="24"/>
        </w:rPr>
        <w:t>Tabuľka</w:t>
      </w:r>
      <w:r>
        <w:rPr>
          <w:rStyle w:val="Siln"/>
          <w:sz w:val="24"/>
        </w:rPr>
        <w:t xml:space="preserve"> </w:t>
      </w:r>
      <w:r w:rsidR="00216811">
        <w:rPr>
          <w:rStyle w:val="Siln"/>
          <w:sz w:val="24"/>
        </w:rPr>
        <w:t>16</w:t>
      </w:r>
      <w:r>
        <w:rPr>
          <w:rStyle w:val="Siln"/>
          <w:sz w:val="24"/>
        </w:rPr>
        <w:t xml:space="preserve"> </w:t>
      </w:r>
      <w:r>
        <w:rPr>
          <w:rStyle w:val="Siln"/>
          <w:b w:val="0"/>
          <w:sz w:val="24"/>
        </w:rPr>
        <w:t>Výsledky t testu</w:t>
      </w:r>
      <w:r w:rsidRPr="00614F79">
        <w:rPr>
          <w:rStyle w:val="Siln"/>
          <w:b w:val="0"/>
          <w:sz w:val="24"/>
        </w:rPr>
        <w:t xml:space="preserve"> pre</w:t>
      </w:r>
      <w:r>
        <w:rPr>
          <w:rStyle w:val="Siln"/>
          <w:b w:val="0"/>
          <w:sz w:val="24"/>
        </w:rPr>
        <w:t xml:space="preserve"> porovnanie metód prípravy vzorky na identifikáciu</w:t>
      </w:r>
    </w:p>
    <w:tbl>
      <w:tblPr>
        <w:tblW w:w="8794" w:type="dxa"/>
        <w:tblInd w:w="65" w:type="dxa"/>
        <w:tblLayout w:type="fixed"/>
        <w:tblCellMar>
          <w:left w:w="70" w:type="dxa"/>
          <w:right w:w="70" w:type="dxa"/>
        </w:tblCellMar>
        <w:tblLook w:val="04A0" w:firstRow="1" w:lastRow="0" w:firstColumn="1" w:lastColumn="0" w:noHBand="0" w:noVBand="1"/>
      </w:tblPr>
      <w:tblGrid>
        <w:gridCol w:w="3220"/>
        <w:gridCol w:w="2787"/>
        <w:gridCol w:w="2787"/>
      </w:tblGrid>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3C2A6E">
              <w:rPr>
                <w:b/>
                <w:color w:val="000000"/>
                <w:szCs w:val="22"/>
              </w:rPr>
              <w:t>Porovnanie metód pri 100 vzorkách</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3C2A6E" w:rsidRDefault="00FF004E" w:rsidP="00B408CB">
            <w:pPr>
              <w:spacing w:line="240" w:lineRule="auto"/>
              <w:ind w:firstLine="0"/>
              <w:jc w:val="center"/>
              <w:rPr>
                <w:b/>
                <w:color w:val="000000"/>
                <w:szCs w:val="22"/>
              </w:rPr>
            </w:pPr>
            <w:r w:rsidRPr="00DA6EAF">
              <w:rPr>
                <w:b/>
                <w:color w:val="000000"/>
                <w:szCs w:val="22"/>
              </w:rPr>
              <w:t>Najlepšie skóre</w:t>
            </w:r>
          </w:p>
        </w:tc>
        <w:tc>
          <w:tcPr>
            <w:tcW w:w="2787"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rsidR="00FF004E" w:rsidRPr="00DA6EAF" w:rsidRDefault="00FF004E" w:rsidP="00B408CB">
            <w:pPr>
              <w:pStyle w:val="Odsekzoznamu"/>
              <w:numPr>
                <w:ilvl w:val="0"/>
                <w:numId w:val="32"/>
              </w:numPr>
              <w:spacing w:line="240" w:lineRule="auto"/>
              <w:jc w:val="center"/>
              <w:rPr>
                <w:b/>
                <w:color w:val="000000"/>
                <w:szCs w:val="22"/>
              </w:rPr>
            </w:pPr>
            <w:r w:rsidRPr="00DA6EAF">
              <w:rPr>
                <w:b/>
                <w:color w:val="000000"/>
                <w:szCs w:val="22"/>
              </w:rPr>
              <w:t>Najlepšie skóre</w:t>
            </w:r>
          </w:p>
        </w:tc>
      </w:tr>
      <w:tr w:rsidR="00FF004E" w:rsidRPr="003C2A6E" w:rsidTr="00B408CB">
        <w:trPr>
          <w:trHeight w:val="34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SE</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 xml:space="preserve">***P = </w:t>
            </w:r>
            <w:r>
              <w:rPr>
                <w:color w:val="000000"/>
                <w:sz w:val="22"/>
                <w:szCs w:val="22"/>
              </w:rPr>
              <w:t>2,25.10</w:t>
            </w:r>
            <w:r>
              <w:rPr>
                <w:color w:val="000000"/>
                <w:sz w:val="22"/>
                <w:szCs w:val="22"/>
                <w:vertAlign w:val="superscript"/>
              </w:rPr>
              <w:t>-23</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3,30.10</w:t>
            </w:r>
            <w:r>
              <w:rPr>
                <w:color w:val="000000"/>
                <w:sz w:val="22"/>
                <w:szCs w:val="22"/>
                <w:vertAlign w:val="superscript"/>
              </w:rPr>
              <w:t>-25</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1</w:t>
            </w:r>
            <w:r w:rsidRPr="003C2A6E">
              <w:rPr>
                <w:color w:val="000000"/>
                <w:sz w:val="22"/>
                <w:szCs w:val="22"/>
              </w:rPr>
              <w:t>,45.10</w:t>
            </w:r>
            <w:r w:rsidRPr="003C2A6E">
              <w:rPr>
                <w:color w:val="000000"/>
                <w:sz w:val="22"/>
                <w:szCs w:val="22"/>
                <w:vertAlign w:val="superscript"/>
              </w:rPr>
              <w:t>-34</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***P = 1,61.10</w:t>
            </w:r>
            <w:r>
              <w:rPr>
                <w:color w:val="000000"/>
                <w:sz w:val="22"/>
                <w:szCs w:val="22"/>
                <w:vertAlign w:val="superscript"/>
              </w:rPr>
              <w:t xml:space="preserve">-34 </w:t>
            </w:r>
          </w:p>
        </w:tc>
      </w:tr>
      <w:tr w:rsidR="00FF004E" w:rsidRPr="003C2A6E" w:rsidTr="00B408CB">
        <w:trPr>
          <w:trHeight w:val="288"/>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rPr>
            </w:pPr>
            <w:r w:rsidRPr="003C2A6E">
              <w:rPr>
                <w:color w:val="000000"/>
                <w:sz w:val="22"/>
                <w:szCs w:val="22"/>
              </w:rPr>
              <w:t>SE vs PN</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3,42.10</w:t>
            </w:r>
            <w:r>
              <w:rPr>
                <w:color w:val="000000"/>
                <w:sz w:val="22"/>
                <w:szCs w:val="22"/>
                <w:vertAlign w:val="superscript"/>
              </w:rPr>
              <w:t>-17</w:t>
            </w:r>
          </w:p>
        </w:tc>
        <w:tc>
          <w:tcPr>
            <w:tcW w:w="2787" w:type="dxa"/>
            <w:tcBorders>
              <w:top w:val="nil"/>
              <w:left w:val="nil"/>
              <w:bottom w:val="single" w:sz="4" w:space="0" w:color="auto"/>
              <w:right w:val="single" w:sz="4" w:space="0" w:color="auto"/>
            </w:tcBorders>
            <w:shd w:val="clear" w:color="auto" w:fill="auto"/>
            <w:noWrap/>
            <w:vAlign w:val="bottom"/>
            <w:hideMark/>
          </w:tcPr>
          <w:p w:rsidR="00FF004E" w:rsidRPr="003C2A6E" w:rsidRDefault="00FF004E" w:rsidP="00B408CB">
            <w:pPr>
              <w:spacing w:line="240" w:lineRule="auto"/>
              <w:ind w:firstLine="0"/>
              <w:jc w:val="center"/>
              <w:rPr>
                <w:color w:val="000000"/>
                <w:sz w:val="22"/>
                <w:szCs w:val="22"/>
                <w:vertAlign w:val="superscript"/>
              </w:rPr>
            </w:pPr>
            <w:r w:rsidRPr="003C2A6E">
              <w:rPr>
                <w:color w:val="000000"/>
                <w:sz w:val="22"/>
                <w:szCs w:val="22"/>
              </w:rPr>
              <w:t xml:space="preserve">***P = </w:t>
            </w:r>
            <w:r>
              <w:rPr>
                <w:color w:val="000000"/>
                <w:sz w:val="22"/>
                <w:szCs w:val="22"/>
              </w:rPr>
              <w:t>2,60.10</w:t>
            </w:r>
            <w:r>
              <w:rPr>
                <w:color w:val="000000"/>
                <w:sz w:val="22"/>
                <w:szCs w:val="22"/>
                <w:vertAlign w:val="superscript"/>
              </w:rPr>
              <w:t>-17</w:t>
            </w:r>
          </w:p>
        </w:tc>
      </w:tr>
    </w:tbl>
    <w:p w:rsidR="00FF004E" w:rsidRDefault="00FF004E" w:rsidP="00FF004E">
      <w:pPr>
        <w:ind w:firstLine="0"/>
        <w:rPr>
          <w:rStyle w:val="Siln"/>
          <w:b w:val="0"/>
          <w:sz w:val="24"/>
        </w:rPr>
      </w:pPr>
      <w:r>
        <w:rPr>
          <w:rStyle w:val="Siln"/>
          <w:b w:val="0"/>
          <w:sz w:val="24"/>
        </w:rPr>
        <w:t>E – extrakcia, SE – semiextrakcia, PN – priamy náter</w:t>
      </w:r>
    </w:p>
    <w:p w:rsidR="00FF004E" w:rsidRDefault="00FF004E" w:rsidP="00FF004E">
      <w:pPr>
        <w:ind w:firstLine="0"/>
        <w:rPr>
          <w:rStyle w:val="Siln"/>
          <w:b w:val="0"/>
          <w:sz w:val="24"/>
        </w:rPr>
      </w:pPr>
    </w:p>
    <w:p w:rsidR="00C92763" w:rsidRDefault="005F2C7F" w:rsidP="00C92763">
      <w:pPr>
        <w:tabs>
          <w:tab w:val="left" w:pos="851"/>
        </w:tabs>
        <w:ind w:firstLine="0"/>
      </w:pPr>
      <w:r>
        <w:t>Spomedzi</w:t>
      </w:r>
      <w:r w:rsidR="0066596C">
        <w:t xml:space="preserve"> našich troch porovnávan</w:t>
      </w:r>
      <w:r>
        <w:t xml:space="preserve">ých metód prípravy vzorky kvasiniek </w:t>
      </w:r>
      <w:r w:rsidR="0066596C">
        <w:t xml:space="preserve">pred analýzou hmotnostnou spektrometriou MALDI-TOF </w:t>
      </w:r>
      <w:r>
        <w:t xml:space="preserve">môžeme </w:t>
      </w:r>
      <w:r w:rsidR="00FF004E">
        <w:t xml:space="preserve">teda </w:t>
      </w:r>
      <w:r w:rsidR="00F203FC">
        <w:t>konštatovať</w:t>
      </w:r>
      <w:r>
        <w:t xml:space="preserve">, že k najspoľahlivejšej metóde patrí extrakcia pomocou etanolu a kyseliny mravčej. Pokiaľ sa </w:t>
      </w:r>
      <w:r>
        <w:lastRenderedPageBreak/>
        <w:t xml:space="preserve">bude používať v laboratórnej diagnostike na identifikáciu hmotnostná spektrometria MALDI-TOF a chceme dosiahnuť čo najpresnejšie výsledky v krátkom časovom intervale, tak jednoznačne </w:t>
      </w:r>
      <w:r w:rsidR="000A3A74">
        <w:t>odporúčame</w:t>
      </w:r>
      <w:r>
        <w:t xml:space="preserve"> pripraviť vzorky extrakciou. </w:t>
      </w:r>
    </w:p>
    <w:p w:rsidR="00FF004E" w:rsidRDefault="000A3A74" w:rsidP="00FF004E">
      <w:pPr>
        <w:ind w:firstLine="708"/>
        <w:rPr>
          <w:color w:val="000000" w:themeColor="text1"/>
        </w:rPr>
      </w:pPr>
      <w:r w:rsidRPr="00AE4F11">
        <w:rPr>
          <w:color w:val="000000" w:themeColor="text1"/>
        </w:rPr>
        <w:tab/>
      </w:r>
    </w:p>
    <w:p w:rsidR="00FF004E" w:rsidRPr="00614F79" w:rsidRDefault="00216811" w:rsidP="00FF004E">
      <w:pPr>
        <w:ind w:firstLine="708"/>
        <w:rPr>
          <w:rStyle w:val="Siln"/>
          <w:b w:val="0"/>
          <w:color w:val="000000" w:themeColor="text1"/>
          <w:sz w:val="24"/>
        </w:rPr>
      </w:pPr>
      <w:r>
        <w:rPr>
          <w:rStyle w:val="Siln"/>
          <w:color w:val="000000" w:themeColor="text1"/>
          <w:sz w:val="24"/>
        </w:rPr>
        <w:t>Tabuľka 17</w:t>
      </w:r>
      <w:r w:rsidR="00FF004E" w:rsidRPr="00614F79">
        <w:rPr>
          <w:rStyle w:val="Siln"/>
          <w:color w:val="000000" w:themeColor="text1"/>
          <w:sz w:val="24"/>
        </w:rPr>
        <w:t xml:space="preserve"> </w:t>
      </w:r>
      <w:r w:rsidR="00FF004E" w:rsidRPr="00614F79">
        <w:rPr>
          <w:rStyle w:val="Siln"/>
          <w:b w:val="0"/>
          <w:color w:val="000000" w:themeColor="text1"/>
          <w:sz w:val="24"/>
        </w:rPr>
        <w:t xml:space="preserve">Priemerné hodnoty identifikačného skóre </w:t>
      </w:r>
      <w:r w:rsidR="00FF004E">
        <w:rPr>
          <w:rStyle w:val="Siln"/>
          <w:b w:val="0"/>
          <w:color w:val="000000" w:themeColor="text1"/>
          <w:sz w:val="24"/>
        </w:rPr>
        <w:t xml:space="preserve">troch porovnávaných </w:t>
      </w:r>
      <w:r w:rsidR="00FF004E" w:rsidRPr="00614F79">
        <w:rPr>
          <w:rStyle w:val="Siln"/>
          <w:b w:val="0"/>
          <w:color w:val="000000" w:themeColor="text1"/>
          <w:sz w:val="24"/>
        </w:rPr>
        <w:t>metód</w:t>
      </w:r>
    </w:p>
    <w:tbl>
      <w:tblPr>
        <w:tblW w:w="0" w:type="auto"/>
        <w:tblInd w:w="-72" w:type="dxa"/>
        <w:tblLayout w:type="fixed"/>
        <w:tblCellMar>
          <w:left w:w="70" w:type="dxa"/>
          <w:right w:w="70" w:type="dxa"/>
        </w:tblCellMar>
        <w:tblLook w:val="04A0" w:firstRow="1" w:lastRow="0" w:firstColumn="1" w:lastColumn="0" w:noHBand="0" w:noVBand="1"/>
      </w:tblPr>
      <w:tblGrid>
        <w:gridCol w:w="2410"/>
        <w:gridCol w:w="851"/>
        <w:gridCol w:w="1276"/>
        <w:gridCol w:w="850"/>
        <w:gridCol w:w="1276"/>
        <w:gridCol w:w="992"/>
        <w:gridCol w:w="1345"/>
      </w:tblGrid>
      <w:tr w:rsidR="00FF004E" w:rsidRPr="002A08C2" w:rsidTr="00B408CB">
        <w:trPr>
          <w:trHeight w:val="276"/>
        </w:trPr>
        <w:tc>
          <w:tcPr>
            <w:tcW w:w="2410" w:type="dxa"/>
            <w:vMerge w:val="restart"/>
            <w:tcBorders>
              <w:top w:val="single" w:sz="4" w:space="0" w:color="auto"/>
              <w:left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r w:rsidRPr="002A08C2">
              <w:rPr>
                <w:color w:val="000000"/>
                <w:sz w:val="22"/>
                <w:szCs w:val="22"/>
              </w:rPr>
              <w:t> </w:t>
            </w:r>
          </w:p>
          <w:p w:rsidR="00FF004E" w:rsidRPr="002A08C2" w:rsidRDefault="00FF004E" w:rsidP="00B408CB">
            <w:pPr>
              <w:jc w:val="center"/>
              <w:rPr>
                <w:color w:val="000000"/>
                <w:sz w:val="22"/>
                <w:szCs w:val="22"/>
              </w:rPr>
            </w:pPr>
            <w:r w:rsidRPr="002A08C2">
              <w:rPr>
                <w:color w:val="000000"/>
                <w:sz w:val="22"/>
                <w:szCs w:val="22"/>
              </w:rPr>
              <w:t> </w:t>
            </w:r>
          </w:p>
        </w:tc>
        <w:tc>
          <w:tcPr>
            <w:tcW w:w="212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PRIAMY NÁTER</w:t>
            </w:r>
          </w:p>
        </w:tc>
        <w:tc>
          <w:tcPr>
            <w:tcW w:w="2126"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EXTRAKCIA</w:t>
            </w:r>
          </w:p>
        </w:tc>
        <w:tc>
          <w:tcPr>
            <w:tcW w:w="233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SEMIEXTRAKCIA</w:t>
            </w:r>
          </w:p>
        </w:tc>
      </w:tr>
      <w:tr w:rsidR="00FF004E" w:rsidRPr="002A08C2" w:rsidTr="00B408CB">
        <w:trPr>
          <w:trHeight w:val="276"/>
        </w:trPr>
        <w:tc>
          <w:tcPr>
            <w:tcW w:w="2410" w:type="dxa"/>
            <w:vMerge/>
            <w:tcBorders>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color w:val="000000"/>
                <w:sz w:val="22"/>
                <w:szCs w:val="22"/>
              </w:rPr>
            </w:pPr>
          </w:p>
        </w:tc>
        <w:tc>
          <w:tcPr>
            <w:tcW w:w="851"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850"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276"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c>
          <w:tcPr>
            <w:tcW w:w="992"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best match</w:t>
            </w:r>
          </w:p>
        </w:tc>
        <w:tc>
          <w:tcPr>
            <w:tcW w:w="1345" w:type="dxa"/>
            <w:tcBorders>
              <w:top w:val="nil"/>
              <w:left w:val="nil"/>
              <w:bottom w:val="single" w:sz="4" w:space="0" w:color="auto"/>
              <w:right w:val="single" w:sz="4" w:space="0" w:color="auto"/>
            </w:tcBorders>
            <w:shd w:val="clear" w:color="000000" w:fill="DBE5F1"/>
            <w:noWrap/>
            <w:vAlign w:val="bottom"/>
            <w:hideMark/>
          </w:tcPr>
          <w:p w:rsidR="00FF004E" w:rsidRPr="002A08C2" w:rsidRDefault="00FF004E" w:rsidP="00B408CB">
            <w:pPr>
              <w:spacing w:line="240" w:lineRule="auto"/>
              <w:ind w:firstLine="0"/>
              <w:jc w:val="center"/>
              <w:rPr>
                <w:b/>
                <w:color w:val="000000"/>
                <w:sz w:val="22"/>
                <w:szCs w:val="22"/>
              </w:rPr>
            </w:pPr>
            <w:r w:rsidRPr="002A08C2">
              <w:rPr>
                <w:b/>
                <w:color w:val="000000"/>
                <w:sz w:val="22"/>
                <w:szCs w:val="22"/>
              </w:rPr>
              <w:t>second-best match</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glabrata</w:t>
            </w:r>
          </w:p>
        </w:tc>
        <w:tc>
          <w:tcPr>
            <w:tcW w:w="851"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1,83</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1,33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992"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1,66</w:t>
            </w:r>
          </w:p>
        </w:tc>
        <w:tc>
          <w:tcPr>
            <w:tcW w:w="1345"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1,61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quilliermondii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1,98</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1,90</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kefyr</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1,11</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1,03</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2,20</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1,82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krusei</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0,24</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2,34</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2,32</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1,76</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lusitaniae</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1,72</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parapsilosis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0,34</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0,31</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2,23</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2,19</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1,71</w:t>
            </w:r>
          </w:p>
        </w:tc>
      </w:tr>
      <w:tr w:rsidR="00FF004E" w:rsidRPr="002A08C2" w:rsidTr="00B408CB">
        <w:trPr>
          <w:trHeight w:val="276"/>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F004E" w:rsidRPr="002A08C2" w:rsidRDefault="00FF004E" w:rsidP="00B408CB">
            <w:pPr>
              <w:spacing w:line="240" w:lineRule="auto"/>
              <w:ind w:firstLine="0"/>
              <w:jc w:val="center"/>
              <w:rPr>
                <w:b/>
                <w:i/>
                <w:iCs/>
                <w:color w:val="000000"/>
                <w:sz w:val="22"/>
                <w:szCs w:val="22"/>
              </w:rPr>
            </w:pPr>
            <w:r w:rsidRPr="002A08C2">
              <w:rPr>
                <w:b/>
                <w:i/>
                <w:iCs/>
                <w:color w:val="000000"/>
                <w:sz w:val="22"/>
                <w:szCs w:val="22"/>
              </w:rPr>
              <w:t>C. tropicalis</w:t>
            </w:r>
          </w:p>
        </w:tc>
        <w:tc>
          <w:tcPr>
            <w:tcW w:w="851"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1276" w:type="dxa"/>
            <w:tcBorders>
              <w:top w:val="nil"/>
              <w:left w:val="nil"/>
              <w:bottom w:val="single" w:sz="4" w:space="0" w:color="auto"/>
              <w:right w:val="single" w:sz="4" w:space="0" w:color="auto"/>
            </w:tcBorders>
            <w:shd w:val="clear" w:color="000000" w:fill="FFC7CE"/>
            <w:noWrap/>
            <w:vAlign w:val="bottom"/>
            <w:hideMark/>
          </w:tcPr>
          <w:p w:rsidR="00FF004E" w:rsidRPr="002A08C2" w:rsidRDefault="00FF004E" w:rsidP="00B408CB">
            <w:pPr>
              <w:spacing w:line="240" w:lineRule="auto"/>
              <w:ind w:firstLine="0"/>
              <w:jc w:val="center"/>
              <w:rPr>
                <w:color w:val="9C0006"/>
                <w:sz w:val="22"/>
                <w:szCs w:val="22"/>
              </w:rPr>
            </w:pPr>
            <w:r w:rsidRPr="002A08C2">
              <w:rPr>
                <w:color w:val="9C0006"/>
                <w:sz w:val="22"/>
                <w:szCs w:val="22"/>
              </w:rPr>
              <w:t>0,00</w:t>
            </w:r>
          </w:p>
        </w:tc>
        <w:tc>
          <w:tcPr>
            <w:tcW w:w="850"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2,15</w:t>
            </w:r>
          </w:p>
        </w:tc>
        <w:tc>
          <w:tcPr>
            <w:tcW w:w="1276" w:type="dxa"/>
            <w:tcBorders>
              <w:top w:val="nil"/>
              <w:left w:val="nil"/>
              <w:bottom w:val="single" w:sz="4" w:space="0" w:color="auto"/>
              <w:right w:val="single" w:sz="4" w:space="0" w:color="auto"/>
            </w:tcBorders>
            <w:shd w:val="clear" w:color="000000" w:fill="C6EFCE"/>
            <w:noWrap/>
            <w:vAlign w:val="bottom"/>
            <w:hideMark/>
          </w:tcPr>
          <w:p w:rsidR="00FF004E" w:rsidRPr="002A08C2" w:rsidRDefault="00FF004E" w:rsidP="00B408CB">
            <w:pPr>
              <w:spacing w:line="240" w:lineRule="auto"/>
              <w:ind w:firstLine="0"/>
              <w:jc w:val="center"/>
              <w:rPr>
                <w:color w:val="006100"/>
                <w:sz w:val="22"/>
                <w:szCs w:val="22"/>
              </w:rPr>
            </w:pPr>
            <w:r w:rsidRPr="002A08C2">
              <w:rPr>
                <w:color w:val="006100"/>
                <w:sz w:val="22"/>
                <w:szCs w:val="22"/>
              </w:rPr>
              <w:t>2,08</w:t>
            </w:r>
          </w:p>
        </w:tc>
        <w:tc>
          <w:tcPr>
            <w:tcW w:w="992"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1,99</w:t>
            </w:r>
          </w:p>
        </w:tc>
        <w:tc>
          <w:tcPr>
            <w:tcW w:w="1345" w:type="dxa"/>
            <w:tcBorders>
              <w:top w:val="nil"/>
              <w:left w:val="nil"/>
              <w:bottom w:val="single" w:sz="4" w:space="0" w:color="auto"/>
              <w:right w:val="single" w:sz="4" w:space="0" w:color="auto"/>
            </w:tcBorders>
            <w:shd w:val="clear" w:color="000000" w:fill="FFEB9C"/>
            <w:noWrap/>
            <w:vAlign w:val="bottom"/>
            <w:hideMark/>
          </w:tcPr>
          <w:p w:rsidR="00FF004E" w:rsidRPr="002A08C2" w:rsidRDefault="00FF004E" w:rsidP="00B408CB">
            <w:pPr>
              <w:spacing w:line="240" w:lineRule="auto"/>
              <w:ind w:firstLine="0"/>
              <w:jc w:val="center"/>
              <w:rPr>
                <w:color w:val="9C6500"/>
                <w:sz w:val="22"/>
                <w:szCs w:val="22"/>
              </w:rPr>
            </w:pPr>
            <w:r w:rsidRPr="002A08C2">
              <w:rPr>
                <w:color w:val="9C6500"/>
                <w:sz w:val="22"/>
                <w:szCs w:val="22"/>
              </w:rPr>
              <w:t>1,92</w:t>
            </w:r>
          </w:p>
        </w:tc>
      </w:tr>
    </w:tbl>
    <w:p w:rsidR="00FF004E" w:rsidRDefault="00FF004E" w:rsidP="000A3A74">
      <w:pPr>
        <w:tabs>
          <w:tab w:val="left" w:pos="851"/>
        </w:tabs>
        <w:ind w:firstLine="0"/>
        <w:rPr>
          <w:color w:val="000000" w:themeColor="text1"/>
        </w:rPr>
      </w:pPr>
    </w:p>
    <w:p w:rsidR="000A3A74" w:rsidRDefault="007A2F61" w:rsidP="000A3A74">
      <w:pPr>
        <w:tabs>
          <w:tab w:val="left" w:pos="851"/>
        </w:tabs>
        <w:ind w:firstLine="0"/>
        <w:rPr>
          <w:color w:val="000000" w:themeColor="text1"/>
        </w:rPr>
      </w:pPr>
      <w:r w:rsidRPr="00AE4F11">
        <w:rPr>
          <w:color w:val="000000" w:themeColor="text1"/>
        </w:rPr>
        <w:t>Marklein et al. (2009) vo svojom výskume vykonali prostredníctvom MALDI-TOF MS 267 analýz s 25 druhmi kvasinkových mikroorganizmov s úspešnosťou identifikácie 92,5%. O rok neskôr Van Veen et al. (2010)</w:t>
      </w:r>
      <w:r w:rsidR="00BF3719" w:rsidRPr="00AE4F11">
        <w:rPr>
          <w:color w:val="000000" w:themeColor="text1"/>
        </w:rPr>
        <w:t xml:space="preserve"> identifikovali 85,5% vzoriek s použitím 12 druhov izolátov. Bizzini et al. (2010) vo svojom výskume analyzovali 24 kmeňov so štyrmi druhmi kvasiniek a ich výsledok bol 100%. </w:t>
      </w:r>
      <w:r w:rsidR="00AE4F11">
        <w:rPr>
          <w:color w:val="000000" w:themeColor="text1"/>
        </w:rPr>
        <w:t xml:space="preserve">Štúdia </w:t>
      </w:r>
      <w:r w:rsidR="00AE4F11" w:rsidRPr="00AE4F11">
        <w:rPr>
          <w:color w:val="000000" w:themeColor="text1"/>
          <w:shd w:val="clear" w:color="auto" w:fill="FFFFFF"/>
        </w:rPr>
        <w:t>Martínez-Lamas</w:t>
      </w:r>
      <w:r w:rsidR="00AE4F11">
        <w:rPr>
          <w:color w:val="000000" w:themeColor="text1"/>
          <w:shd w:val="clear" w:color="auto" w:fill="FFFFFF"/>
        </w:rPr>
        <w:t xml:space="preserve">a et al. (2011) analyzovala zo 73 vzoriek  </w:t>
      </w:r>
      <w:r w:rsidR="00AE4F11" w:rsidRPr="00AE4F11">
        <w:rPr>
          <w:i/>
          <w:color w:val="000000" w:themeColor="text1"/>
          <w:shd w:val="clear" w:color="auto" w:fill="FFFFFF"/>
        </w:rPr>
        <w:t>non-albicans Candida</w:t>
      </w:r>
      <w:r w:rsidR="00AE4F11">
        <w:rPr>
          <w:i/>
          <w:color w:val="000000" w:themeColor="text1"/>
          <w:shd w:val="clear" w:color="auto" w:fill="FFFFFF"/>
        </w:rPr>
        <w:t xml:space="preserve"> </w:t>
      </w:r>
      <w:r w:rsidR="00AE4F11">
        <w:rPr>
          <w:color w:val="000000" w:themeColor="text1"/>
          <w:shd w:val="clear" w:color="auto" w:fill="FFFFFF"/>
        </w:rPr>
        <w:t xml:space="preserve">všetky izoláty, čiže úspešnosť identifikácie bola 100%. Dané </w:t>
      </w:r>
      <w:r w:rsidR="00AE4F11" w:rsidRPr="00AE4F11">
        <w:rPr>
          <w:color w:val="000000" w:themeColor="text1"/>
        </w:rPr>
        <w:t>štúdie od rôznych autorov nám potvrdzujú presnosť identifikácie prostredníctvom hmotnostnej sp</w:t>
      </w:r>
      <w:r w:rsidR="00AE4F11">
        <w:rPr>
          <w:color w:val="000000" w:themeColor="text1"/>
        </w:rPr>
        <w:t>e</w:t>
      </w:r>
      <w:r w:rsidR="00AE4F11" w:rsidRPr="00AE4F11">
        <w:rPr>
          <w:color w:val="000000" w:themeColor="text1"/>
        </w:rPr>
        <w:t>ktrometrie MALDI-TOF.</w:t>
      </w:r>
      <w:r w:rsidR="00AE4F11">
        <w:rPr>
          <w:color w:val="000000" w:themeColor="text1"/>
        </w:rPr>
        <w:t xml:space="preserve"> </w:t>
      </w:r>
    </w:p>
    <w:p w:rsidR="00AE4F11" w:rsidRPr="00AE4F11" w:rsidRDefault="00AE4F11" w:rsidP="000A3A74">
      <w:pPr>
        <w:tabs>
          <w:tab w:val="left" w:pos="851"/>
        </w:tabs>
        <w:ind w:firstLine="0"/>
        <w:rPr>
          <w:color w:val="000000" w:themeColor="text1"/>
        </w:rPr>
      </w:pPr>
      <w:r>
        <w:rPr>
          <w:color w:val="000000" w:themeColor="text1"/>
        </w:rPr>
        <w:tab/>
        <w:t>MALDI-TOF MS</w:t>
      </w:r>
      <w:r w:rsidR="00422074">
        <w:rPr>
          <w:color w:val="000000" w:themeColor="text1"/>
        </w:rPr>
        <w:t xml:space="preserve"> dosahuje veľmi dobré výsledky nielen pri identifikácii baktérií, ale aj kvasinkových mikroorganizmov. Naše analýzy potvrdili dobrú úspešnosť tejto metódy pri rozlišovaní rôznych druhov kvasiniek. </w:t>
      </w:r>
    </w:p>
    <w:p w:rsidR="00D850C7" w:rsidRPr="00422074" w:rsidRDefault="00BF3719" w:rsidP="00422074">
      <w:pPr>
        <w:tabs>
          <w:tab w:val="left" w:pos="851"/>
        </w:tabs>
        <w:ind w:firstLine="0"/>
        <w:rPr>
          <w:rStyle w:val="Siln"/>
          <w:b w:val="0"/>
          <w:bCs w:val="0"/>
          <w:sz w:val="24"/>
        </w:rPr>
      </w:pPr>
      <w:r>
        <w:tab/>
      </w:r>
    </w:p>
    <w:p w:rsidR="00F52BCF" w:rsidRDefault="00F52BCF" w:rsidP="00F52BCF">
      <w:pPr>
        <w:ind w:left="851" w:hanging="851"/>
        <w:rPr>
          <w:rStyle w:val="Siln"/>
        </w:rPr>
      </w:pPr>
      <w:r>
        <w:rPr>
          <w:rStyle w:val="Siln"/>
        </w:rPr>
        <w:t>4.</w:t>
      </w:r>
      <w:r w:rsidR="00F203FC">
        <w:rPr>
          <w:rStyle w:val="Siln"/>
        </w:rPr>
        <w:t>4.</w:t>
      </w:r>
      <w:r>
        <w:rPr>
          <w:rStyle w:val="Siln"/>
        </w:rPr>
        <w:t>2</w:t>
      </w:r>
      <w:r>
        <w:rPr>
          <w:rStyle w:val="Siln"/>
        </w:rPr>
        <w:tab/>
        <w:t xml:space="preserve">Vyhodnotenie </w:t>
      </w:r>
      <w:r w:rsidR="00F203FC">
        <w:rPr>
          <w:rStyle w:val="Siln"/>
        </w:rPr>
        <w:t xml:space="preserve">identifikácie pomocou </w:t>
      </w:r>
      <w:r>
        <w:rPr>
          <w:rStyle w:val="Siln"/>
        </w:rPr>
        <w:t>biochemických testov</w:t>
      </w:r>
      <w:r w:rsidR="00F203FC">
        <w:rPr>
          <w:rStyle w:val="Siln"/>
        </w:rPr>
        <w:t xml:space="preserve"> YST 8</w:t>
      </w:r>
    </w:p>
    <w:p w:rsidR="0029045F" w:rsidRDefault="00DA6EAF" w:rsidP="00DA6EAF">
      <w:pPr>
        <w:ind w:firstLine="851"/>
        <w:rPr>
          <w:rStyle w:val="Siln"/>
          <w:b w:val="0"/>
          <w:sz w:val="24"/>
        </w:rPr>
      </w:pPr>
      <w:r>
        <w:rPr>
          <w:rStyle w:val="Siln"/>
          <w:b w:val="0"/>
          <w:sz w:val="24"/>
        </w:rPr>
        <w:t>Ďalšou metódou, ktorú sme použili na určenie kvasinkových MiO boli biochemické testy YST</w:t>
      </w:r>
      <w:r w:rsidR="00C27A3C">
        <w:rPr>
          <w:rStyle w:val="Siln"/>
          <w:b w:val="0"/>
          <w:sz w:val="24"/>
        </w:rPr>
        <w:t xml:space="preserve"> </w:t>
      </w:r>
      <w:r>
        <w:rPr>
          <w:rStyle w:val="Siln"/>
          <w:b w:val="0"/>
          <w:sz w:val="24"/>
        </w:rPr>
        <w:t xml:space="preserve">8, ktoré sa používajú v rutinnej diagnostike NAC v klinickom laboratóriu. </w:t>
      </w:r>
      <w:r w:rsidR="008548C6">
        <w:rPr>
          <w:rStyle w:val="Siln"/>
          <w:b w:val="0"/>
          <w:sz w:val="24"/>
        </w:rPr>
        <w:t>Predtým než sa zaradili tieto biochemické testy do klinickej prax</w:t>
      </w:r>
      <w:r w:rsidR="00F203FC">
        <w:rPr>
          <w:rStyle w:val="Siln"/>
          <w:b w:val="0"/>
          <w:sz w:val="24"/>
        </w:rPr>
        <w:t>e</w:t>
      </w:r>
      <w:r w:rsidR="008548C6">
        <w:rPr>
          <w:rStyle w:val="Siln"/>
          <w:b w:val="0"/>
          <w:sz w:val="24"/>
        </w:rPr>
        <w:t xml:space="preserve">, </w:t>
      </w:r>
      <w:r w:rsidR="007B7E43">
        <w:rPr>
          <w:rStyle w:val="Siln"/>
          <w:b w:val="0"/>
          <w:sz w:val="24"/>
        </w:rPr>
        <w:t xml:space="preserve">zo 150 kmeňov </w:t>
      </w:r>
      <w:r w:rsidR="008548C6">
        <w:rPr>
          <w:rStyle w:val="Siln"/>
          <w:b w:val="0"/>
          <w:sz w:val="24"/>
        </w:rPr>
        <w:t xml:space="preserve">bolo v internom testovaní </w:t>
      </w:r>
      <w:r w:rsidR="007B7E43">
        <w:rPr>
          <w:rStyle w:val="Siln"/>
          <w:b w:val="0"/>
          <w:sz w:val="24"/>
        </w:rPr>
        <w:t>správne identifikovaných 90%, 10% nebolo ide</w:t>
      </w:r>
      <w:r w:rsidR="00F203FC">
        <w:rPr>
          <w:rStyle w:val="Siln"/>
          <w:b w:val="0"/>
          <w:sz w:val="24"/>
        </w:rPr>
        <w:t>n</w:t>
      </w:r>
      <w:r w:rsidR="007B7E43">
        <w:rPr>
          <w:rStyle w:val="Siln"/>
          <w:b w:val="0"/>
          <w:sz w:val="24"/>
        </w:rPr>
        <w:t>tifikovaných a žiadne kmene neboli identifikované nesprávne. V ďalšom nezávislom testovaní sa správne identifikovalo 94% vzoriek, 6% kmeňov nebolo ide</w:t>
      </w:r>
      <w:r w:rsidR="00F203FC">
        <w:rPr>
          <w:rStyle w:val="Siln"/>
          <w:b w:val="0"/>
          <w:sz w:val="24"/>
        </w:rPr>
        <w:t>n</w:t>
      </w:r>
      <w:r w:rsidR="007B7E43">
        <w:rPr>
          <w:rStyle w:val="Siln"/>
          <w:b w:val="0"/>
          <w:sz w:val="24"/>
        </w:rPr>
        <w:t xml:space="preserve">tifikovaných a nesprávne bolo identifikovaných 0%. </w:t>
      </w:r>
    </w:p>
    <w:p w:rsidR="000F3C10" w:rsidRPr="00C200B2" w:rsidRDefault="007B7E43" w:rsidP="00C200B2">
      <w:pPr>
        <w:ind w:firstLine="851"/>
        <w:rPr>
          <w:rStyle w:val="Siln"/>
          <w:b w:val="0"/>
          <w:bCs w:val="0"/>
          <w:sz w:val="24"/>
        </w:rPr>
      </w:pPr>
      <w:r>
        <w:rPr>
          <w:rStyle w:val="Siln"/>
          <w:b w:val="0"/>
          <w:sz w:val="24"/>
        </w:rPr>
        <w:lastRenderedPageBreak/>
        <w:t xml:space="preserve">Z našich 100 skúmaných vzoriek sme správne </w:t>
      </w:r>
      <w:r w:rsidR="00E168B1">
        <w:rPr>
          <w:rStyle w:val="Siln"/>
          <w:b w:val="0"/>
          <w:sz w:val="24"/>
        </w:rPr>
        <w:t xml:space="preserve">identifikovali všetky kmene NAC podľa odčítacej tabuľky a farebnej stupnice. </w:t>
      </w:r>
      <w:r w:rsidR="00F203FC">
        <w:rPr>
          <w:rStyle w:val="Siln"/>
          <w:b w:val="0"/>
          <w:sz w:val="24"/>
        </w:rPr>
        <w:t>T</w:t>
      </w:r>
      <w:r w:rsidR="001365E2">
        <w:rPr>
          <w:rStyle w:val="Siln"/>
          <w:b w:val="0"/>
          <w:sz w:val="24"/>
        </w:rPr>
        <w:t>o znamená, že táto me</w:t>
      </w:r>
      <w:r w:rsidR="00F203FC">
        <w:rPr>
          <w:rStyle w:val="Siln"/>
          <w:b w:val="0"/>
          <w:sz w:val="24"/>
        </w:rPr>
        <w:t xml:space="preserve">tóda mala 100 %-nú presnosť. </w:t>
      </w:r>
    </w:p>
    <w:p w:rsidR="00D850C7" w:rsidRDefault="0029045F" w:rsidP="0094411A">
      <w:pPr>
        <w:ind w:firstLine="851"/>
        <w:rPr>
          <w:rStyle w:val="Siln"/>
          <w:b w:val="0"/>
          <w:sz w:val="24"/>
        </w:rPr>
      </w:pPr>
      <w:r>
        <w:rPr>
          <w:rStyle w:val="Siln"/>
          <w:b w:val="0"/>
          <w:sz w:val="24"/>
        </w:rPr>
        <w:t>Výhodou biochemických testov YST</w:t>
      </w:r>
      <w:r w:rsidR="00C27A3C">
        <w:rPr>
          <w:rStyle w:val="Siln"/>
          <w:b w:val="0"/>
          <w:sz w:val="24"/>
        </w:rPr>
        <w:t xml:space="preserve"> </w:t>
      </w:r>
      <w:r>
        <w:rPr>
          <w:rStyle w:val="Siln"/>
          <w:b w:val="0"/>
          <w:sz w:val="24"/>
        </w:rPr>
        <w:t>8 je vysoká identifikačná účinnosť, možno</w:t>
      </w:r>
      <w:r w:rsidR="001365E2">
        <w:rPr>
          <w:rStyle w:val="Siln"/>
          <w:b w:val="0"/>
          <w:sz w:val="24"/>
        </w:rPr>
        <w:t>sť</w:t>
      </w:r>
      <w:r>
        <w:rPr>
          <w:rStyle w:val="Siln"/>
          <w:b w:val="0"/>
          <w:sz w:val="24"/>
        </w:rPr>
        <w:t xml:space="preserve"> ich skladova</w:t>
      </w:r>
      <w:r w:rsidR="001365E2">
        <w:rPr>
          <w:rStyle w:val="Siln"/>
          <w:b w:val="0"/>
          <w:sz w:val="24"/>
        </w:rPr>
        <w:t>nia</w:t>
      </w:r>
      <w:r>
        <w:rPr>
          <w:rStyle w:val="Siln"/>
          <w:b w:val="0"/>
          <w:sz w:val="24"/>
        </w:rPr>
        <w:t xml:space="preserve"> pri laboratórnej teplote, </w:t>
      </w:r>
      <w:r w:rsidR="001365E2">
        <w:rPr>
          <w:rStyle w:val="Siln"/>
          <w:b w:val="0"/>
          <w:sz w:val="24"/>
        </w:rPr>
        <w:t>ich</w:t>
      </w:r>
      <w:r>
        <w:rPr>
          <w:rStyle w:val="Siln"/>
          <w:b w:val="0"/>
          <w:sz w:val="24"/>
        </w:rPr>
        <w:t xml:space="preserve"> dlh</w:t>
      </w:r>
      <w:r w:rsidR="001365E2">
        <w:rPr>
          <w:rStyle w:val="Siln"/>
          <w:b w:val="0"/>
          <w:sz w:val="24"/>
        </w:rPr>
        <w:t>á</w:t>
      </w:r>
      <w:r>
        <w:rPr>
          <w:rStyle w:val="Siln"/>
          <w:b w:val="0"/>
          <w:sz w:val="24"/>
        </w:rPr>
        <w:t xml:space="preserve"> exspiráci</w:t>
      </w:r>
      <w:r w:rsidR="001365E2">
        <w:rPr>
          <w:rStyle w:val="Siln"/>
          <w:b w:val="0"/>
          <w:sz w:val="24"/>
        </w:rPr>
        <w:t>a</w:t>
      </w:r>
      <w:r>
        <w:rPr>
          <w:rStyle w:val="Siln"/>
          <w:b w:val="0"/>
          <w:sz w:val="24"/>
        </w:rPr>
        <w:t>, vysok</w:t>
      </w:r>
      <w:r w:rsidR="001365E2">
        <w:rPr>
          <w:rStyle w:val="Siln"/>
          <w:b w:val="0"/>
          <w:sz w:val="24"/>
        </w:rPr>
        <w:t>á</w:t>
      </w:r>
      <w:r>
        <w:rPr>
          <w:rStyle w:val="Siln"/>
          <w:b w:val="0"/>
          <w:sz w:val="24"/>
        </w:rPr>
        <w:t xml:space="preserve"> stabilit</w:t>
      </w:r>
      <w:r w:rsidR="001365E2">
        <w:rPr>
          <w:rStyle w:val="Siln"/>
          <w:b w:val="0"/>
          <w:sz w:val="24"/>
        </w:rPr>
        <w:t>a</w:t>
      </w:r>
      <w:r>
        <w:rPr>
          <w:rStyle w:val="Siln"/>
          <w:b w:val="0"/>
          <w:sz w:val="24"/>
        </w:rPr>
        <w:t xml:space="preserve">. Nevýhodou je </w:t>
      </w:r>
      <w:r w:rsidR="001365E2">
        <w:rPr>
          <w:rStyle w:val="Siln"/>
          <w:b w:val="0"/>
          <w:sz w:val="24"/>
        </w:rPr>
        <w:t xml:space="preserve">veľmi dlhý čas identifikácie (až 24 hod.), </w:t>
      </w:r>
      <w:r>
        <w:rPr>
          <w:rStyle w:val="Siln"/>
          <w:b w:val="0"/>
          <w:sz w:val="24"/>
        </w:rPr>
        <w:t>malé množstvo cukrov</w:t>
      </w:r>
      <w:r w:rsidR="0094411A">
        <w:rPr>
          <w:rStyle w:val="Siln"/>
          <w:b w:val="0"/>
          <w:sz w:val="24"/>
        </w:rPr>
        <w:t xml:space="preserve">, čo znamená, že nevieme určiť kmene kandíd, ktoré </w:t>
      </w:r>
      <w:r w:rsidR="00B71EF9">
        <w:rPr>
          <w:rStyle w:val="Siln"/>
          <w:b w:val="0"/>
          <w:sz w:val="24"/>
        </w:rPr>
        <w:t>nefermentujú</w:t>
      </w:r>
      <w:r w:rsidR="0094411A">
        <w:rPr>
          <w:rStyle w:val="Siln"/>
          <w:b w:val="0"/>
          <w:sz w:val="24"/>
        </w:rPr>
        <w:t xml:space="preserve"> cukry prítomné v  použitom komerčnom teste. V </w:t>
      </w:r>
      <w:r w:rsidR="00B71EF9">
        <w:rPr>
          <w:rStyle w:val="Siln"/>
          <w:b w:val="0"/>
          <w:sz w:val="24"/>
        </w:rPr>
        <w:t>takomto</w:t>
      </w:r>
      <w:r w:rsidR="0094411A">
        <w:rPr>
          <w:rStyle w:val="Siln"/>
          <w:b w:val="0"/>
          <w:sz w:val="24"/>
        </w:rPr>
        <w:t xml:space="preserve"> prípade je dobré použiť auxanogramy, kde sa hodnotí utilizácia širokej škály testovaných cukrov, ktoré sú charakteristické pre je</w:t>
      </w:r>
      <w:r w:rsidR="00B71EF9">
        <w:rPr>
          <w:rStyle w:val="Siln"/>
          <w:b w:val="0"/>
          <w:sz w:val="24"/>
        </w:rPr>
        <w:t>dnotlivé druhy kvasinkových MiO, čo zase predlžuje čas identifikácie daného patogénu. Preto v</w:t>
      </w:r>
      <w:r w:rsidR="0094411A">
        <w:rPr>
          <w:rStyle w:val="Siln"/>
          <w:b w:val="0"/>
          <w:sz w:val="24"/>
        </w:rPr>
        <w:t> našom mikrobiologickom laboratóriu po neúspešnej identifikácii testom YST</w:t>
      </w:r>
      <w:r w:rsidR="00C27A3C">
        <w:rPr>
          <w:rStyle w:val="Siln"/>
          <w:b w:val="0"/>
          <w:sz w:val="24"/>
        </w:rPr>
        <w:t xml:space="preserve"> </w:t>
      </w:r>
      <w:r w:rsidR="0094411A">
        <w:rPr>
          <w:rStyle w:val="Siln"/>
          <w:b w:val="0"/>
          <w:sz w:val="24"/>
        </w:rPr>
        <w:t>8 sa používa metóda hmotnostnej spektrometrie MALDI-TOF</w:t>
      </w:r>
      <w:r w:rsidR="001E0EBB">
        <w:rPr>
          <w:rStyle w:val="Siln"/>
          <w:b w:val="0"/>
          <w:sz w:val="24"/>
        </w:rPr>
        <w:t xml:space="preserve">, pretože je rýchla a </w:t>
      </w:r>
      <w:r w:rsidR="001365E2">
        <w:rPr>
          <w:rStyle w:val="Siln"/>
          <w:b w:val="0"/>
          <w:sz w:val="24"/>
        </w:rPr>
        <w:t>presná</w:t>
      </w:r>
      <w:r w:rsidR="00B71EF9">
        <w:rPr>
          <w:rStyle w:val="Siln"/>
          <w:b w:val="0"/>
          <w:sz w:val="24"/>
        </w:rPr>
        <w:t xml:space="preserve">. Samozrejme je potrebné si vybrať správny postup prípravy vzorky, vhodný pre kvasinkové MiO. Každoročne sa </w:t>
      </w:r>
      <w:r w:rsidR="001E0EBB">
        <w:rPr>
          <w:rStyle w:val="Siln"/>
          <w:b w:val="0"/>
          <w:sz w:val="24"/>
        </w:rPr>
        <w:t>databáza</w:t>
      </w:r>
      <w:r w:rsidR="00B71EF9">
        <w:rPr>
          <w:rStyle w:val="Siln"/>
          <w:b w:val="0"/>
          <w:sz w:val="24"/>
        </w:rPr>
        <w:t xml:space="preserve"> </w:t>
      </w:r>
      <w:r w:rsidR="001E0EBB">
        <w:rPr>
          <w:rStyle w:val="Siln"/>
          <w:b w:val="0"/>
          <w:sz w:val="24"/>
        </w:rPr>
        <w:t>MSP aktualizuje a rozširuje o nové druhy a kmene bakteriálnych a kvasinkových MiO.</w:t>
      </w:r>
    </w:p>
    <w:p w:rsidR="00C200B2" w:rsidRDefault="00C200B2" w:rsidP="00FE31AF">
      <w:pPr>
        <w:pStyle w:val="Kapitola"/>
        <w:numPr>
          <w:ilvl w:val="0"/>
          <w:numId w:val="0"/>
        </w:numPr>
      </w:pPr>
      <w:bookmarkStart w:id="15" w:name="_Toc195670726"/>
      <w:bookmarkStart w:id="16" w:name="_Toc195684474"/>
      <w:bookmarkStart w:id="17" w:name="_Toc195684593"/>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C200B2" w:rsidRDefault="00C200B2" w:rsidP="00FE31AF">
      <w:pPr>
        <w:pStyle w:val="Kapitola"/>
        <w:numPr>
          <w:ilvl w:val="0"/>
          <w:numId w:val="0"/>
        </w:numPr>
      </w:pPr>
    </w:p>
    <w:p w:rsidR="00FE31AF" w:rsidRDefault="009F5F11" w:rsidP="00FE31AF">
      <w:pPr>
        <w:pStyle w:val="Kapitola"/>
        <w:numPr>
          <w:ilvl w:val="0"/>
          <w:numId w:val="0"/>
        </w:numPr>
      </w:pPr>
      <w:r>
        <w:lastRenderedPageBreak/>
        <w:t>Záver</w:t>
      </w:r>
      <w:bookmarkEnd w:id="15"/>
      <w:bookmarkEnd w:id="16"/>
      <w:bookmarkEnd w:id="17"/>
    </w:p>
    <w:p w:rsidR="00DE6C7A" w:rsidRDefault="004C3EA9" w:rsidP="00F7465A">
      <w:pPr>
        <w:ind w:firstLine="851"/>
      </w:pPr>
      <w:r>
        <w:t>V našej diplomovej práci</w:t>
      </w:r>
      <w:r w:rsidR="00F7465A">
        <w:t xml:space="preserve"> sme sa zaoberali problematikou kvasinkových mikroorganizmov</w:t>
      </w:r>
      <w:r w:rsidR="00DE6C7A">
        <w:t xml:space="preserve">, konkrétne na </w:t>
      </w:r>
      <w:r w:rsidR="00DE6C7A" w:rsidRPr="00DE6C7A">
        <w:rPr>
          <w:i/>
        </w:rPr>
        <w:t>non-albicans Candida</w:t>
      </w:r>
      <w:r w:rsidR="00DE6C7A">
        <w:t xml:space="preserve"> druhy,</w:t>
      </w:r>
      <w:r w:rsidR="00F7465A">
        <w:t xml:space="preserve"> z dôvodu zvyšujúcej sa incidencie mykotických ochorení, ktoré narastajú s pribúdajúcim počtom</w:t>
      </w:r>
      <w:r w:rsidR="00DE6C7A">
        <w:t xml:space="preserve"> pacientov s oslabenou imunitou a rôznymi onkologickými a autoimunitnými o</w:t>
      </w:r>
      <w:r w:rsidR="001365E2">
        <w:t>c</w:t>
      </w:r>
      <w:r w:rsidR="00DE6C7A">
        <w:t>horeniami.</w:t>
      </w:r>
      <w:r w:rsidR="00F7465A">
        <w:t xml:space="preserve"> </w:t>
      </w:r>
      <w:r w:rsidR="00DE6C7A">
        <w:t xml:space="preserve">Pri infekciách, ktoré vyvolávajú </w:t>
      </w:r>
      <w:r w:rsidR="00DE6A03">
        <w:t>kandidy</w:t>
      </w:r>
      <w:r w:rsidR="00DE6C7A">
        <w:t xml:space="preserve"> je doležitá včasná terapeutická liečba, a preto je nevyhnutná rýchla identifikácia kmeňov a určenie citlivosti voči daným antimykotikám. </w:t>
      </w:r>
    </w:p>
    <w:p w:rsidR="000B6DBA" w:rsidRDefault="00F12498" w:rsidP="000B6DBA">
      <w:pPr>
        <w:ind w:firstLine="851"/>
      </w:pPr>
      <w:r>
        <w:t>V súčasnosti sa v klinických laboratóriách vyu</w:t>
      </w:r>
      <w:r w:rsidR="00A85324">
        <w:t>žíva hmotnostná spektrometria M</w:t>
      </w:r>
      <w:r>
        <w:t>A</w:t>
      </w:r>
      <w:r w:rsidR="00A85324">
        <w:t>L</w:t>
      </w:r>
      <w:r w:rsidR="006D3191">
        <w:t>DI-TOF</w:t>
      </w:r>
      <w:r w:rsidR="00A85324">
        <w:t>, ktorá dosahuje veľmi dobré výsledky pri analýze bakteriálnych či kvasinkových mikroorganizmov. My</w:t>
      </w:r>
      <w:r w:rsidR="00DE6C7A">
        <w:t xml:space="preserve"> sme p</w:t>
      </w:r>
      <w:r w:rsidR="00F7465A">
        <w:t>orovnali tri metódy prípravy vzorky pred ich identifikáciou prostredníctvom hmotnostnej spektrometrie MALDI-TOF</w:t>
      </w:r>
      <w:r w:rsidR="006D3191">
        <w:t>.</w:t>
      </w:r>
      <w:r w:rsidR="00F7465A">
        <w:t xml:space="preserve"> V ďalšom postupe sme pomocou  biochemických testov YST</w:t>
      </w:r>
      <w:r w:rsidR="00C27A3C">
        <w:t xml:space="preserve"> </w:t>
      </w:r>
      <w:r w:rsidR="00F7465A">
        <w:t>8 identifikovali vybrané druhy kvasiniek.</w:t>
      </w:r>
      <w:r w:rsidR="000B6DBA" w:rsidRPr="000B6DBA">
        <w:t xml:space="preserve"> </w:t>
      </w:r>
      <w:r w:rsidR="000B6DBA">
        <w:t>Z porovnávaných metód prípravy vzorky pred samotnou identifikáciou prostredníctvom MALDI-TOF MS sa nám jednoznačne potvrdila úspešnosť metódy extrakcie pomocou etanolu a kyseliny mravčej, kde sme 99% vzoriek analyzovali s vysokým identifikačným skóre. V porovnaní s inými štúdiami od rôznych autorov sa nám potvrdila úspešnosť metódy hmotno</w:t>
      </w:r>
      <w:r w:rsidR="006D3191">
        <w:t>stnej spektrometrie MALDI-TOF</w:t>
      </w:r>
      <w:r w:rsidR="000B6DBA">
        <w:t>.</w:t>
      </w:r>
    </w:p>
    <w:p w:rsidR="000F1B1A" w:rsidRDefault="00A85324" w:rsidP="00C8472E">
      <w:pPr>
        <w:ind w:firstLine="851"/>
      </w:pPr>
      <w:r>
        <w:t xml:space="preserve">Analyzovali sme 100 rôznych kmeňov </w:t>
      </w:r>
      <w:r>
        <w:rPr>
          <w:i/>
        </w:rPr>
        <w:t xml:space="preserve">Non-albicans Candida </w:t>
      </w:r>
      <w:r>
        <w:t xml:space="preserve">z rozličných klinických materiálov.  Najčastejšie sme izolovali </w:t>
      </w:r>
      <w:r>
        <w:rPr>
          <w:i/>
        </w:rPr>
        <w:t>C. glabrata</w:t>
      </w:r>
      <w:r w:rsidR="00C8472E">
        <w:rPr>
          <w:i/>
        </w:rPr>
        <w:t xml:space="preserve"> </w:t>
      </w:r>
      <w:r w:rsidR="00C8472E">
        <w:t>v počte 43 kmeňov z celkového počtu nazbieraných knlických vzoriek. Najväčší počet pozitívnych nálezov predstavovala veková kategória nad 60 rokov, pravdepodobne z dôvodu slabšej imunity daných jedincov</w:t>
      </w:r>
      <w:r w:rsidR="00473912">
        <w:t xml:space="preserve">. Naopak najmenej analýz sa vykonalo u pacientov pod 40 rokov. U mužov boli najčastejšie izolované kvasinky zo vzoriek spút a u žien z gynekologických výterov. </w:t>
      </w:r>
    </w:p>
    <w:p w:rsidR="00F7465A" w:rsidRDefault="000F1B1A" w:rsidP="00C8472E">
      <w:pPr>
        <w:ind w:firstLine="851"/>
      </w:pPr>
      <w:r>
        <w:t>V testovaní pomocou biochemických testov YST</w:t>
      </w:r>
      <w:r w:rsidR="00C27A3C">
        <w:t xml:space="preserve"> </w:t>
      </w:r>
      <w:r>
        <w:t xml:space="preserve">8 sme správne identifikovali 100% vzoriek, ale v porovnaní s metódou MALDI-TOF MS sú časovo náročnejšie, pretože výsledok </w:t>
      </w:r>
      <w:r w:rsidR="000B6DBA">
        <w:t>pozn</w:t>
      </w:r>
      <w:r>
        <w:t>áme až po 24 hodinách. Výhodou MALDI-TO MS je rýchlosť a vysoká presnos</w:t>
      </w:r>
      <w:r w:rsidR="00F34456">
        <w:t>ť s vynikajúcim rozlíšením širokéh</w:t>
      </w:r>
      <w:r>
        <w:t>o spektra mikroorganizmov. Takže hmotnostná spektrometria výrazne urýchľuje proces identifikácie oproti klasickým postupom na báze biochemických testov. Vrátane prípravy vzorky samotná identifikácia trvá približne</w:t>
      </w:r>
      <w:r w:rsidR="00F34456">
        <w:t xml:space="preserve"> </w:t>
      </w:r>
      <w:r>
        <w:t>5 minút, čo výrazne</w:t>
      </w:r>
      <w:r w:rsidR="00F34456">
        <w:t xml:space="preserve"> ovplyvní rýchlosť doručenia výsledku lekárovi</w:t>
      </w:r>
      <w:r w:rsidR="000B6DBA">
        <w:t>, ktorému</w:t>
      </w:r>
      <w:r w:rsidR="00F34456">
        <w:t xml:space="preserve"> umožní začať včas s terapeutickou liečbou pacienta.</w:t>
      </w:r>
    </w:p>
    <w:p w:rsidR="000E46A1" w:rsidRPr="00742471" w:rsidRDefault="000B6DBA" w:rsidP="00742471">
      <w:pPr>
        <w:ind w:firstLine="851"/>
        <w:rPr>
          <w:color w:val="000000" w:themeColor="text1"/>
        </w:rPr>
      </w:pPr>
      <w:r w:rsidRPr="00742471">
        <w:rPr>
          <w:color w:val="000000" w:themeColor="text1"/>
        </w:rPr>
        <w:lastRenderedPageBreak/>
        <w:t>Táto diplomová práca prináša</w:t>
      </w:r>
      <w:r w:rsidR="007C11CF" w:rsidRPr="00742471">
        <w:rPr>
          <w:color w:val="000000" w:themeColor="text1"/>
        </w:rPr>
        <w:t xml:space="preserve"> informácie </w:t>
      </w:r>
      <w:r w:rsidR="00742471" w:rsidRPr="00742471">
        <w:rPr>
          <w:color w:val="000000" w:themeColor="text1"/>
        </w:rPr>
        <w:t>o úspešnosti identifikácie kvasinkových mikroorganizmov</w:t>
      </w:r>
      <w:r w:rsidR="007C11CF" w:rsidRPr="00742471">
        <w:rPr>
          <w:color w:val="000000" w:themeColor="text1"/>
        </w:rPr>
        <w:t xml:space="preserve"> </w:t>
      </w:r>
      <w:r w:rsidR="000E46A1" w:rsidRPr="00742471">
        <w:rPr>
          <w:color w:val="000000" w:themeColor="text1"/>
        </w:rPr>
        <w:t>prostredníctvom hmotnostnej spektrometrie MALDI-TOF</w:t>
      </w:r>
      <w:r w:rsidR="00742471" w:rsidRPr="00742471">
        <w:rPr>
          <w:color w:val="000000" w:themeColor="text1"/>
        </w:rPr>
        <w:t>. Ukázala sa ako rýchla, presná a spoľahlivá. Poznatky z našej práce môžu byť aplikovateľné do mikrobiologickej praxe pri zavádzaní metódy MALDI-TOF MS pre identifikáciu kvasinkových mikroorganizmov, ktoré prinášajú praktické informácie o voľbe vhodných metód prípravy vzoriek pre kvasinky.</w:t>
      </w:r>
    </w:p>
    <w:p w:rsidR="00742471" w:rsidRDefault="00742471" w:rsidP="00742471">
      <w:pPr>
        <w:ind w:firstLine="851"/>
        <w:rPr>
          <w:color w:val="FF0000"/>
        </w:rPr>
      </w:pPr>
    </w:p>
    <w:p w:rsidR="00742471" w:rsidRDefault="00742471" w:rsidP="007F1DA8">
      <w:pPr>
        <w:pStyle w:val="Kapitola"/>
        <w:numPr>
          <w:ilvl w:val="0"/>
          <w:numId w:val="0"/>
        </w:numPr>
      </w:pPr>
      <w:bookmarkStart w:id="18" w:name="_Toc195670727"/>
      <w:bookmarkStart w:id="19" w:name="_Toc195684475"/>
      <w:bookmarkStart w:id="20" w:name="_Toc195684594"/>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742471" w:rsidRDefault="00742471" w:rsidP="007F1DA8">
      <w:pPr>
        <w:pStyle w:val="Kapitola"/>
        <w:numPr>
          <w:ilvl w:val="0"/>
          <w:numId w:val="0"/>
        </w:numPr>
      </w:pPr>
    </w:p>
    <w:p w:rsidR="001365E2" w:rsidRDefault="001365E2" w:rsidP="007F1DA8">
      <w:pPr>
        <w:pStyle w:val="Kapitola"/>
        <w:numPr>
          <w:ilvl w:val="0"/>
          <w:numId w:val="0"/>
        </w:numPr>
      </w:pPr>
    </w:p>
    <w:p w:rsidR="007F1DA8" w:rsidRPr="007F1DA8" w:rsidRDefault="009F5F11" w:rsidP="007F1DA8">
      <w:pPr>
        <w:pStyle w:val="Kapitola"/>
        <w:numPr>
          <w:ilvl w:val="0"/>
          <w:numId w:val="0"/>
        </w:numPr>
      </w:pPr>
      <w:r>
        <w:lastRenderedPageBreak/>
        <w:t>Zoznam použitej literatúry</w:t>
      </w:r>
      <w:bookmarkEnd w:id="18"/>
      <w:bookmarkEnd w:id="19"/>
      <w:bookmarkEnd w:id="20"/>
    </w:p>
    <w:p w:rsidR="007F1DA8" w:rsidRPr="00493DB1" w:rsidRDefault="007F1DA8" w:rsidP="007F1DA8">
      <w:pPr>
        <w:spacing w:after="240" w:line="0" w:lineRule="atLeast"/>
        <w:rPr>
          <w:color w:val="000000" w:themeColor="text1"/>
          <w:sz w:val="12"/>
        </w:rPr>
      </w:pP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ANTINORI, S. et al., 2016</w:t>
      </w:r>
      <w:r w:rsidRPr="00496D47">
        <w:t xml:space="preserve">. Candidemia and Invasive Candidiasis in Adults: A Narrative Review. In </w:t>
      </w:r>
      <w:r w:rsidRPr="00496D47">
        <w:rPr>
          <w:i/>
          <w:iCs/>
        </w:rPr>
        <w:t>European Journal of Internal Medicine</w:t>
      </w:r>
      <w:r w:rsidRPr="00496D47">
        <w:t xml:space="preserve"> [online]. 2016, 21–28. </w:t>
      </w:r>
      <w:r w:rsidRPr="00496D47">
        <w:rPr>
          <w:color w:val="000000" w:themeColor="text1"/>
        </w:rPr>
        <w:t>[cit. 2020-12-20]. Dostupné na internete</w:t>
      </w:r>
      <w:r w:rsidRPr="00496D47">
        <w:t>:  &lt;https://doi.org/10.1016/j.ejim.2016.06.029&gt;.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ATKINSON, B.</w:t>
      </w:r>
      <w:r w:rsidRPr="00496D47">
        <w:rPr>
          <w:b/>
        </w:rPr>
        <w:t xml:space="preserve"> J</w:t>
      </w:r>
      <w:r>
        <w:rPr>
          <w:b/>
        </w:rPr>
        <w:t xml:space="preserve">. </w:t>
      </w:r>
      <w:r w:rsidRPr="00496D47">
        <w:rPr>
          <w:b/>
        </w:rPr>
        <w:t>et al., 2008.</w:t>
      </w:r>
      <w:r w:rsidRPr="00496D47">
        <w:t xml:space="preserve"> </w:t>
      </w:r>
      <w:r w:rsidRPr="00496D47">
        <w:rPr>
          <w:i/>
        </w:rPr>
        <w:t>Candida Lusitaniae</w:t>
      </w:r>
      <w:r w:rsidRPr="00496D47">
        <w:t xml:space="preserve"> Fungemia in Cancer Patients: Risk Factors for Amphotericin B Failure and Outcome. In </w:t>
      </w:r>
      <w:r w:rsidRPr="00496D47">
        <w:rPr>
          <w:i/>
          <w:iCs/>
        </w:rPr>
        <w:t>Medical Mycology</w:t>
      </w:r>
      <w:r w:rsidRPr="00496D47">
        <w:t xml:space="preserve"> [online]. 2008, Med Mycol, 541–46 </w:t>
      </w:r>
      <w:r w:rsidRPr="00496D47">
        <w:rPr>
          <w:color w:val="000000" w:themeColor="text1"/>
        </w:rPr>
        <w:t>[cit. 2020-11-26]. Dostupné na internete</w:t>
      </w:r>
      <w:r w:rsidRPr="00496D47">
        <w:t>:  &lt;https://doi.org/10.1080/13693780801968571&gt;.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6D47">
        <w:rPr>
          <w:b/>
        </w:rPr>
        <w:t>BABIĆ, M.</w:t>
      </w:r>
      <w:r>
        <w:rPr>
          <w:b/>
        </w:rPr>
        <w:t xml:space="preserve"> -</w:t>
      </w:r>
      <w:r w:rsidRPr="00496D47">
        <w:rPr>
          <w:b/>
        </w:rPr>
        <w:t xml:space="preserve"> HUKIĆ, M. 2010.</w:t>
      </w:r>
      <w:r w:rsidRPr="00496D47">
        <w:t xml:space="preserve"> </w:t>
      </w:r>
      <w:r w:rsidRPr="00496D47">
        <w:rPr>
          <w:i/>
        </w:rPr>
        <w:t>Candida Albicans</w:t>
      </w:r>
      <w:r w:rsidRPr="00496D47">
        <w:t xml:space="preserve"> and </w:t>
      </w:r>
      <w:r w:rsidRPr="00496D47">
        <w:rPr>
          <w:i/>
        </w:rPr>
        <w:t>Non-Albicans</w:t>
      </w:r>
      <w:r w:rsidRPr="00496D47">
        <w:t xml:space="preserve"> Species as Etiological Agent of Vaginitis in Pregnant and Non-Pregnant Women. In </w:t>
      </w:r>
      <w:r w:rsidRPr="00496D47">
        <w:rPr>
          <w:i/>
          <w:iCs/>
        </w:rPr>
        <w:t>Bosnian Journal of Basic Medical Sciences</w:t>
      </w:r>
      <w:r w:rsidRPr="00496D47">
        <w:t xml:space="preserve"> [online]. 2010, 10.1, 89–97 </w:t>
      </w:r>
      <w:r w:rsidRPr="00496D47">
        <w:rPr>
          <w:color w:val="000000" w:themeColor="text1"/>
        </w:rPr>
        <w:t>[cit. 2020-12-20]. Dostupné na internete</w:t>
      </w:r>
      <w:r w:rsidRPr="00496D47">
        <w:t>:  &lt;https://doi.org/10.17305/bjbms.2010.2744&gt;.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BADER</w:t>
      </w:r>
      <w:r>
        <w:rPr>
          <w:b/>
          <w:color w:val="000000" w:themeColor="text1"/>
        </w:rPr>
        <w:t>,</w:t>
      </w:r>
      <w:r w:rsidRPr="00496D47">
        <w:rPr>
          <w:b/>
          <w:color w:val="000000" w:themeColor="text1"/>
        </w:rPr>
        <w:t xml:space="preserve"> O. et al. 2010.</w:t>
      </w:r>
      <w:r w:rsidRPr="00496D47">
        <w:rPr>
          <w:color w:val="000000" w:themeColor="text1"/>
        </w:rPr>
        <w:t xml:space="preserve"> Improved clinical laboratory identification of human pathogenic yeasts by matrix-assisted laser desorption ionization time-of-fligth mass spectrometry. </w:t>
      </w:r>
      <w:r w:rsidRPr="00496D47">
        <w:t>[online].</w:t>
      </w:r>
      <w:r w:rsidRPr="00496D47">
        <w:rPr>
          <w:color w:val="000000" w:themeColor="text1"/>
        </w:rPr>
        <w:t xml:space="preserve"> 2010 [cit. 2021-03-05].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C15E3">
        <w:rPr>
          <w:b/>
        </w:rPr>
        <w:t>BARTONÍČKOVÁ, K. 2002.</w:t>
      </w:r>
      <w:r w:rsidRPr="00496D47">
        <w:t xml:space="preserve"> Infekce moč</w:t>
      </w:r>
      <w:r>
        <w:t xml:space="preserve">ových cest způsobené kvasinkami. In </w:t>
      </w:r>
      <w:r w:rsidRPr="005127F8">
        <w:rPr>
          <w:i/>
        </w:rPr>
        <w:t>Urologie pro praxi</w:t>
      </w:r>
      <w:r w:rsidRPr="00496D47">
        <w:t xml:space="preserve"> [online]. 2002, Urologická klinika UK </w:t>
      </w:r>
      <w:r>
        <w:t>2. LF a FN Motol, Praha, 246–48</w:t>
      </w:r>
      <w:r w:rsidRPr="00496D47">
        <w:t xml:space="preserve"> </w:t>
      </w:r>
      <w:r w:rsidRPr="00496D47">
        <w:rPr>
          <w:color w:val="000000" w:themeColor="text1"/>
        </w:rPr>
        <w:t>[cit. 2020-11-12]. Dostupné na internete</w:t>
      </w:r>
      <w:r w:rsidRPr="00496D47">
        <w:t>: &lt;https://www.urologiepropraxi.cz/pdfs/uro/2002/06/04.pdf&gt;.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 2014.</w:t>
      </w:r>
      <w:r w:rsidRPr="00496D47">
        <w:t xml:space="preserve"> Germany, </w:t>
      </w:r>
      <w:r w:rsidRPr="00496D47">
        <w:rPr>
          <w:color w:val="000000" w:themeColor="text1"/>
        </w:rPr>
        <w:t>Príbalový leták, [online].</w:t>
      </w:r>
      <w:r w:rsidRPr="00496D47">
        <w:t xml:space="preserve"> 2014 [cit. 2021-02-011]. Dostupné na internete: &lt;</w:t>
      </w:r>
      <w:r w:rsidRPr="0087283D">
        <w:t>https://www.bd.com/resource.aspx?IDX=9201</w:t>
      </w:r>
      <w:r w:rsidRPr="00496D47">
        <w:t>&gt;.</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rPr>
        <w:t>BECTON DICKINSON GMBH</w:t>
      </w:r>
      <w:r w:rsidRPr="00496D47">
        <w:rPr>
          <w:b/>
          <w:color w:val="000000" w:themeColor="text1"/>
        </w:rPr>
        <w:t>, 2019.</w:t>
      </w:r>
      <w:r w:rsidRPr="00496D47">
        <w:rPr>
          <w:color w:val="000000" w:themeColor="text1"/>
        </w:rPr>
        <w:t xml:space="preserve"> Príbalový leták, [online].</w:t>
      </w:r>
      <w:r w:rsidRPr="00496D47">
        <w:t xml:space="preserve"> Germany, 2019 [cit. 2021-02-14]. Dostupné na internete: &lt;</w:t>
      </w:r>
      <w:r w:rsidRPr="0087283D">
        <w:t>https://www.bd.com/resource.aspx?IDX=8591</w:t>
      </w:r>
      <w:r w:rsidRPr="00496D47">
        <w:rPr>
          <w:color w:val="000000" w:themeColor="text1"/>
        </w:rPr>
        <w:t>&gt;.</w:t>
      </w:r>
    </w:p>
    <w:p w:rsidR="00A91A61" w:rsidRPr="00A91A61" w:rsidRDefault="00A91A61" w:rsidP="00A91A61">
      <w:pPr>
        <w:spacing w:line="0" w:lineRule="atLeast"/>
        <w:ind w:firstLine="0"/>
        <w:rPr>
          <w:color w:val="000000" w:themeColor="text1"/>
          <w:sz w:val="2"/>
        </w:rPr>
      </w:pPr>
    </w:p>
    <w:p w:rsidR="007F1DA8" w:rsidRDefault="007F1DA8" w:rsidP="007F1DA8">
      <w:pPr>
        <w:pStyle w:val="Odsekzoznamu"/>
        <w:numPr>
          <w:ilvl w:val="0"/>
          <w:numId w:val="5"/>
        </w:numPr>
        <w:spacing w:after="240" w:line="0" w:lineRule="atLeast"/>
        <w:ind w:left="680" w:hanging="680"/>
        <w:rPr>
          <w:color w:val="000000" w:themeColor="text1"/>
        </w:rPr>
      </w:pPr>
      <w:r w:rsidRPr="00496D47">
        <w:rPr>
          <w:b/>
          <w:color w:val="000000" w:themeColor="text1"/>
        </w:rPr>
        <w:t>BERTINI, A. et al. 2013.</w:t>
      </w:r>
      <w:r w:rsidRPr="00496D47">
        <w:rPr>
          <w:color w:val="000000" w:themeColor="text1"/>
        </w:rPr>
        <w:t xml:space="preserve"> Comparison of Candida parapsilosis, Candida orthopsilosis and Candida metapsilosis adhesive properties and pathogenity.</w:t>
      </w:r>
      <w:r>
        <w:rPr>
          <w:color w:val="000000" w:themeColor="text1"/>
        </w:rPr>
        <w:t xml:space="preserve"> </w:t>
      </w:r>
      <w:r w:rsidRPr="00496D47">
        <w:rPr>
          <w:color w:val="212121"/>
          <w:shd w:val="clear" w:color="auto" w:fill="FFFFFF"/>
        </w:rPr>
        <w:t xml:space="preserve">Int </w:t>
      </w:r>
      <w:r w:rsidRPr="00496D47">
        <w:rPr>
          <w:i/>
          <w:color w:val="212121"/>
          <w:shd w:val="clear" w:color="auto" w:fill="FFFFFF"/>
        </w:rPr>
        <w:t>J Med Microbiol</w:t>
      </w:r>
      <w:r w:rsidRPr="00496D47">
        <w:rPr>
          <w:color w:val="212121"/>
          <w:shd w:val="clear" w:color="auto" w:fill="FFFFFF"/>
        </w:rPr>
        <w:t>.</w:t>
      </w:r>
      <w:r>
        <w:rPr>
          <w:rFonts w:ascii="Segoe UI" w:hAnsi="Segoe UI" w:cs="Segoe UI"/>
          <w:color w:val="212121"/>
          <w:sz w:val="16"/>
          <w:szCs w:val="16"/>
          <w:shd w:val="clear" w:color="auto" w:fill="FFFFFF"/>
        </w:rPr>
        <w:t> </w:t>
      </w:r>
      <w:r w:rsidRPr="00496D47">
        <w:rPr>
          <w:color w:val="000000" w:themeColor="text1"/>
        </w:rPr>
        <w:t xml:space="preserve"> </w:t>
      </w:r>
      <w:r w:rsidRPr="00496D47">
        <w:t xml:space="preserve">[online]. </w:t>
      </w:r>
      <w:r w:rsidRPr="00496D47">
        <w:rPr>
          <w:color w:val="000000" w:themeColor="text1"/>
        </w:rPr>
        <w:t>2013 [cit. 202</w:t>
      </w:r>
      <w:r>
        <w:rPr>
          <w:color w:val="000000" w:themeColor="text1"/>
        </w:rPr>
        <w:t>1-03-05]. Dostupné na internete: &lt;</w:t>
      </w:r>
      <w:r w:rsidRPr="00496D47">
        <w:t xml:space="preserve"> </w:t>
      </w:r>
      <w:r w:rsidRPr="007F1DA8">
        <w:rPr>
          <w:color w:val="000000" w:themeColor="text1"/>
        </w:rPr>
        <w:t>https://pubmed.ncbi.nlm.nih.gov/23403338/</w:t>
      </w:r>
      <w:r>
        <w:rPr>
          <w:color w:val="000000" w:themeColor="text1"/>
        </w:rPr>
        <w:t>&gt;.</w:t>
      </w:r>
    </w:p>
    <w:p w:rsidR="007F1DA8"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https://www.biorad.com/webroot/web/pdf/inserts/CDG/sk/62799_881046_SK.pdf</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552C68">
        <w:rPr>
          <w:b/>
          <w:color w:val="000000" w:themeColor="text1"/>
        </w:rPr>
        <w:t>BIORAD, 2005.</w:t>
      </w:r>
      <w:r>
        <w:rPr>
          <w:color w:val="000000" w:themeColor="text1"/>
        </w:rPr>
        <w:t xml:space="preserve"> Príbalový leták [online]</w:t>
      </w:r>
      <w:r w:rsidRPr="00496D47">
        <w:rPr>
          <w:color w:val="000000" w:themeColor="text1"/>
        </w:rPr>
        <w:t xml:space="preserve"> [cit. 2021-02-09].  Dostupné na internete: &lt;</w:t>
      </w:r>
      <w:r w:rsidRPr="0087283D">
        <w:t>https://www.biorad.com/webroot/web/pdf/inserts/CDG/sk/56513_880050_SK.pdf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BIZZINI, A. -</w:t>
      </w:r>
      <w:r w:rsidRPr="00781BE3">
        <w:rPr>
          <w:b/>
        </w:rPr>
        <w:t xml:space="preserve"> GREUB, G. 2010.</w:t>
      </w:r>
      <w:r w:rsidRPr="00496D47">
        <w:t xml:space="preserve"> Matrix-Assisted Laser Desorption Ionization Time-of-Flight Mass Spectrometry, a Revolution in Cl</w:t>
      </w:r>
      <w:r>
        <w:t>inical Microbial Identification.</w:t>
      </w:r>
      <w:r w:rsidRPr="00496D47">
        <w:t xml:space="preserve"> </w:t>
      </w:r>
      <w:r>
        <w:t xml:space="preserve">In </w:t>
      </w:r>
      <w:r w:rsidRPr="00496D47">
        <w:rPr>
          <w:i/>
          <w:iCs/>
        </w:rPr>
        <w:t>Clinical Microbiology and Infection</w:t>
      </w:r>
      <w:r w:rsidRPr="00496D47">
        <w:t xml:space="preserve"> [online]. 2010,  </w:t>
      </w:r>
      <w:r>
        <w:t xml:space="preserve"> 16.11, 1614–</w:t>
      </w:r>
      <w:r>
        <w:lastRenderedPageBreak/>
        <w:t xml:space="preserve">19 </w:t>
      </w:r>
      <w:r>
        <w:rPr>
          <w:color w:val="000000" w:themeColor="text1"/>
        </w:rPr>
        <w:t xml:space="preserve">[cit. 2021-02-09]. </w:t>
      </w:r>
      <w:r w:rsidRPr="00496D47">
        <w:t xml:space="preserve"> Dostupné na internete: &lt;https://doi.org/10.1111/j.1469-0691.2010.03311.x&gt;.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Pr>
          <w:b/>
        </w:rPr>
        <w:t>BORECKÁ-MELKUSOVÁ, S. -</w:t>
      </w:r>
      <w:r w:rsidRPr="0009269D">
        <w:rPr>
          <w:b/>
        </w:rPr>
        <w:t xml:space="preserve"> BUJDÁKOVÁ, H. 2008. </w:t>
      </w:r>
      <w:r w:rsidRPr="00496D47">
        <w:t xml:space="preserve">Variation of Cell Surface Hydrophobicity and Biofilm Formation among Genotypes of </w:t>
      </w:r>
      <w:r w:rsidRPr="00496D47">
        <w:rPr>
          <w:i/>
        </w:rPr>
        <w:t>Candida Albicans</w:t>
      </w:r>
      <w:r w:rsidRPr="00496D47">
        <w:t xml:space="preserve"> and </w:t>
      </w:r>
      <w:r w:rsidRPr="00496D47">
        <w:rPr>
          <w:i/>
        </w:rPr>
        <w:t>Candida Dubliniensis</w:t>
      </w:r>
      <w:r w:rsidRPr="00496D47">
        <w:t xml:space="preserve"> under A</w:t>
      </w:r>
      <w:r>
        <w:t xml:space="preserve">ntifungal Treatment. In </w:t>
      </w:r>
      <w:r w:rsidRPr="00496D47">
        <w:rPr>
          <w:i/>
          <w:iCs/>
        </w:rPr>
        <w:t>Canadian Journal of Microbiology</w:t>
      </w:r>
      <w:r w:rsidRPr="00496D47">
        <w:t xml:space="preserve"> [online]. 2008, </w:t>
      </w:r>
      <w:r>
        <w:t>54.9, 718–24</w:t>
      </w:r>
      <w:r w:rsidRPr="00496D47">
        <w:t xml:space="preserve"> </w:t>
      </w:r>
      <w:r w:rsidRPr="00496D47">
        <w:rPr>
          <w:color w:val="000000" w:themeColor="text1"/>
        </w:rPr>
        <w:t>[cit. 2020-11-25]. Dostupné na internete</w:t>
      </w:r>
      <w:r w:rsidRPr="00496D47">
        <w:t>: &lt;https://doi.org/10.1139/W08-060&gt;.</w:t>
      </w: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2008</w:t>
      </w:r>
      <w:r>
        <w:rPr>
          <w:color w:val="000000" w:themeColor="text1"/>
        </w:rPr>
        <w:t>.</w:t>
      </w:r>
      <w:r w:rsidRPr="00496D47">
        <w:rPr>
          <w:color w:val="000000" w:themeColor="text1"/>
        </w:rPr>
        <w:t xml:space="preserve"> Compass 1.4. FLEX series – </w:t>
      </w:r>
      <w:r>
        <w:rPr>
          <w:color w:val="000000" w:themeColor="text1"/>
        </w:rPr>
        <w:t>Software and Manuals Vol. 1 a 2. 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2011</w:t>
      </w:r>
      <w:r>
        <w:rPr>
          <w:color w:val="000000" w:themeColor="text1"/>
        </w:rPr>
        <w:t>. MALDI Biotyper 3.1. U</w:t>
      </w:r>
      <w:r w:rsidRPr="00496D47">
        <w:rPr>
          <w:color w:val="000000" w:themeColor="text1"/>
        </w:rPr>
        <w:t>žívateľský manuál</w:t>
      </w:r>
      <w:r>
        <w:rPr>
          <w:color w:val="000000" w:themeColor="text1"/>
        </w:rPr>
        <w:t xml:space="preserve"> [online]</w:t>
      </w:r>
      <w:r w:rsidRPr="00496D47">
        <w:rPr>
          <w:color w:val="000000" w:themeColor="text1"/>
        </w:rPr>
        <w:t xml:space="preserve"> [cit.2021-02-10]. Dostupné na internete. </w:t>
      </w:r>
    </w:p>
    <w:p w:rsidR="007F1DA8" w:rsidRPr="007F1DA8" w:rsidRDefault="007F1DA8" w:rsidP="007F1DA8">
      <w:pPr>
        <w:spacing w:line="0" w:lineRule="atLeast"/>
        <w:ind w:firstLine="0"/>
        <w:rPr>
          <w:color w:val="000000" w:themeColor="text1"/>
          <w:sz w:val="4"/>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09269D">
        <w:rPr>
          <w:b/>
          <w:color w:val="000000" w:themeColor="text1"/>
        </w:rPr>
        <w:t>BRUKER Daltonics, 2013.</w:t>
      </w:r>
      <w:r w:rsidRPr="00496D47">
        <w:rPr>
          <w:color w:val="000000" w:themeColor="text1"/>
        </w:rPr>
        <w:t xml:space="preserve"> MALDI Biotyper CA System</w:t>
      </w:r>
      <w:r>
        <w:rPr>
          <w:color w:val="000000" w:themeColor="text1"/>
        </w:rPr>
        <w:t>.</w:t>
      </w:r>
      <w:r w:rsidRPr="00496D47">
        <w:rPr>
          <w:color w:val="000000" w:themeColor="text1"/>
        </w:rPr>
        <w:t xml:space="preserve"> </w:t>
      </w:r>
      <w:r>
        <w:rPr>
          <w:color w:val="000000" w:themeColor="text1"/>
        </w:rPr>
        <w:t>U</w:t>
      </w:r>
      <w:r w:rsidRPr="00496D47">
        <w:rPr>
          <w:color w:val="000000" w:themeColor="text1"/>
        </w:rPr>
        <w:t xml:space="preserve">žívateľský manuál </w:t>
      </w:r>
      <w:r>
        <w:rPr>
          <w:color w:val="000000" w:themeColor="text1"/>
        </w:rPr>
        <w:t xml:space="preserve">[online] </w:t>
      </w:r>
      <w:r w:rsidRPr="00496D47">
        <w:rPr>
          <w:color w:val="000000" w:themeColor="text1"/>
        </w:rPr>
        <w:t>[cit. 2021-02-09].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7949">
        <w:rPr>
          <w:b/>
        </w:rPr>
        <w:t>CORPUS, K. et al. 2004.</w:t>
      </w:r>
      <w:r>
        <w:t xml:space="preserve"> </w:t>
      </w:r>
      <w:r w:rsidRPr="00496D47">
        <w:rPr>
          <w:i/>
        </w:rPr>
        <w:t>Candida Kefyr</w:t>
      </w:r>
      <w:r w:rsidRPr="00496D47">
        <w:t>, an Uncommon but Emerging Funga</w:t>
      </w:r>
      <w:r>
        <w:t>l Pathogen: Report of Two Cases.</w:t>
      </w:r>
      <w:r w:rsidRPr="00496D47">
        <w:t xml:space="preserve"> </w:t>
      </w:r>
      <w:r>
        <w:t xml:space="preserve">In </w:t>
      </w:r>
      <w:r w:rsidRPr="00496D47">
        <w:rPr>
          <w:i/>
          <w:iCs/>
        </w:rPr>
        <w:t>Pharmacotherapy</w:t>
      </w:r>
      <w:r w:rsidRPr="00496D47">
        <w:t xml:space="preserve"> [online]. 2004, </w:t>
      </w:r>
      <w:r>
        <w:t>24.8, 1084–88</w:t>
      </w:r>
      <w:r w:rsidRPr="00496D47">
        <w:t xml:space="preserve"> </w:t>
      </w:r>
      <w:r w:rsidRPr="00496D47">
        <w:rPr>
          <w:color w:val="000000" w:themeColor="text1"/>
        </w:rPr>
        <w:t>[cit. 2020-11-25]. Dostupné na internete:</w:t>
      </w:r>
      <w:r w:rsidRPr="00496D47">
        <w:t xml:space="preserve"> &lt;https://doi.org/10.1592/phco.24.11.1084.36140&gt;.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4683A">
        <w:rPr>
          <w:b/>
        </w:rPr>
        <w:t>CULLEN, PAUL J. 2015.</w:t>
      </w:r>
      <w:r w:rsidRPr="00496D47">
        <w:t xml:space="preserve"> Biofilm/Mat Assays for </w:t>
      </w:r>
      <w:r>
        <w:t xml:space="preserve">Budding Yeast. In </w:t>
      </w:r>
      <w:r w:rsidRPr="00496D47">
        <w:rPr>
          <w:i/>
          <w:iCs/>
        </w:rPr>
        <w:t>Cold Spring Harbor Protocols</w:t>
      </w:r>
      <w:r>
        <w:t xml:space="preserve"> [online]. 2015, 2015.2, 172–75</w:t>
      </w:r>
      <w:r w:rsidRPr="00496D47">
        <w:t xml:space="preserve"> </w:t>
      </w:r>
      <w:r w:rsidRPr="00496D47">
        <w:rPr>
          <w:color w:val="000000" w:themeColor="text1"/>
        </w:rPr>
        <w:t>[cit. 2020-11-11]. Dostupné na internete.</w:t>
      </w:r>
      <w:r w:rsidRPr="00496D47">
        <w:t xml:space="preserve"> &lt;https://doi.org/10.1101/pdb.prot085076&gt;.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037E7">
        <w:rPr>
          <w:b/>
        </w:rPr>
        <w:t xml:space="preserve">DEL </w:t>
      </w:r>
      <w:r w:rsidRPr="009E7996">
        <w:rPr>
          <w:b/>
        </w:rPr>
        <w:t xml:space="preserve">POZO, J. </w:t>
      </w:r>
      <w:r>
        <w:rPr>
          <w:b/>
        </w:rPr>
        <w:t>L. -</w:t>
      </w:r>
      <w:r w:rsidRPr="009E7996">
        <w:rPr>
          <w:b/>
        </w:rPr>
        <w:t xml:space="preserve"> CANTÓN, E. 2016.</w:t>
      </w:r>
      <w:r w:rsidRPr="00496D47">
        <w:t xml:space="preserve"> Cand</w:t>
      </w:r>
      <w:r>
        <w:t xml:space="preserve">idiasis asociada a biopelículas. In </w:t>
      </w:r>
      <w:r w:rsidRPr="00496D47">
        <w:rPr>
          <w:i/>
          <w:iCs/>
        </w:rPr>
        <w:t>Revista Iberoamericana de Micologia</w:t>
      </w:r>
      <w:r w:rsidRPr="00496D47">
        <w:t xml:space="preserve"> [online]. 2016, </w:t>
      </w:r>
      <w:r>
        <w:t>33.3, 176–83</w:t>
      </w:r>
      <w:r w:rsidRPr="00496D47">
        <w:t xml:space="preserve"> </w:t>
      </w:r>
      <w:r w:rsidRPr="00496D47">
        <w:rPr>
          <w:color w:val="000000" w:themeColor="text1"/>
        </w:rPr>
        <w:t>[cit. 2020-12-14]. Dostupné na internete</w:t>
      </w:r>
      <w:r>
        <w:rPr>
          <w:color w:val="000000" w:themeColor="text1"/>
        </w:rPr>
        <w:t>:</w:t>
      </w:r>
      <w:r w:rsidRPr="00496D47">
        <w:t xml:space="preserve"> </w:t>
      </w:r>
      <w:r>
        <w:t>&lt;</w:t>
      </w:r>
      <w:r w:rsidRPr="005037E7">
        <w:t>https://doi.org/10.1016/j.riam.2015.06.004</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54EB3">
        <w:rPr>
          <w:b/>
        </w:rPr>
        <w:t>DOSTÁLOVÁ, Z.</w:t>
      </w:r>
      <w:r>
        <w:rPr>
          <w:b/>
        </w:rPr>
        <w:t xml:space="preserve"> -</w:t>
      </w:r>
      <w:r w:rsidRPr="00954EB3">
        <w:rPr>
          <w:b/>
        </w:rPr>
        <w:t xml:space="preserve"> GERYCHOVÁ, R. 2011.</w:t>
      </w:r>
      <w:r w:rsidRPr="00496D47">
        <w:t xml:space="preserve"> Vulvova</w:t>
      </w:r>
      <w:r>
        <w:t xml:space="preserve">ginitidy, záněty vulvy a pochvy. In </w:t>
      </w:r>
      <w:r w:rsidRPr="00496D47">
        <w:rPr>
          <w:i/>
          <w:iCs/>
        </w:rPr>
        <w:t>Interni Medicina pro Praxi</w:t>
      </w:r>
      <w:r w:rsidRPr="00496D47">
        <w:t xml:space="preserve"> [online]. 2011</w:t>
      </w:r>
      <w:r>
        <w:t>, 13.6, 262–64</w:t>
      </w:r>
      <w:r w:rsidRPr="00496D47">
        <w:t xml:space="preserve"> </w:t>
      </w:r>
      <w:r w:rsidRPr="00496D47">
        <w:rPr>
          <w:color w:val="000000" w:themeColor="text1"/>
        </w:rPr>
        <w:t>[cit. 2020-11-20]. Dostupné na internete.</w:t>
      </w:r>
    </w:p>
    <w:p w:rsidR="007F1DA8" w:rsidRPr="00496D47" w:rsidRDefault="007F1DA8" w:rsidP="007F1DA8">
      <w:pPr>
        <w:pStyle w:val="Odsekzoznamu"/>
        <w:numPr>
          <w:ilvl w:val="0"/>
          <w:numId w:val="5"/>
        </w:numPr>
        <w:spacing w:after="240" w:line="0" w:lineRule="atLeast"/>
        <w:ind w:left="680" w:hanging="680"/>
      </w:pPr>
      <w:r w:rsidRPr="00844CBB">
        <w:rPr>
          <w:b/>
        </w:rPr>
        <w:t>DRGOŇA Ľ. et al. 2005</w:t>
      </w:r>
      <w:r>
        <w:rPr>
          <w:b/>
        </w:rPr>
        <w:t>.</w:t>
      </w:r>
      <w:r w:rsidRPr="00496D47">
        <w:t xml:space="preserve"> </w:t>
      </w:r>
      <w:r>
        <w:t xml:space="preserve">Diagnostika a liečba systémových mykóz. In </w:t>
      </w:r>
      <w:r w:rsidRPr="00844CBB">
        <w:rPr>
          <w:i/>
          <w:color w:val="000000" w:themeColor="text1"/>
        </w:rPr>
        <w:t>Metodický list racionálnej farmakoterapie</w:t>
      </w:r>
      <w:r>
        <w:rPr>
          <w:color w:val="000000" w:themeColor="text1"/>
        </w:rPr>
        <w:t xml:space="preserve"> [online].</w:t>
      </w:r>
      <w:r>
        <w:t xml:space="preserve"> </w:t>
      </w:r>
      <w:r w:rsidRPr="00496D47">
        <w:t xml:space="preserve">Slovenská zdravotnícka univerzita, Národný onkologický ústav, Bratislava, </w:t>
      </w:r>
      <w:r>
        <w:t>2005</w:t>
      </w:r>
      <w:r w:rsidRPr="00496D47">
        <w:t xml:space="preserve"> </w:t>
      </w:r>
      <w:r w:rsidRPr="00496D47">
        <w:rPr>
          <w:color w:val="000000" w:themeColor="text1"/>
        </w:rPr>
        <w:t>[cit.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7DEB">
        <w:rPr>
          <w:b/>
        </w:rPr>
        <w:t>DRGOŇA, Ľ. 2008</w:t>
      </w:r>
      <w:r w:rsidRPr="00496D47">
        <w:t>. Dia</w:t>
      </w:r>
      <w:r>
        <w:t>gnostika a l</w:t>
      </w:r>
      <w:r w:rsidRPr="00496D47">
        <w:t xml:space="preserve">iečba </w:t>
      </w:r>
      <w:r>
        <w:t>invazívnych</w:t>
      </w:r>
      <w:r w:rsidRPr="00496D47">
        <w:t xml:space="preserve"> </w:t>
      </w:r>
      <w:r>
        <w:t>m</w:t>
      </w:r>
      <w:r w:rsidRPr="00496D47">
        <w:t>ykóz</w:t>
      </w:r>
      <w:r>
        <w:t xml:space="preserve"> u hematoonkologických pacientov.  In </w:t>
      </w:r>
      <w:r w:rsidRPr="00A07DEB">
        <w:rPr>
          <w:i/>
        </w:rPr>
        <w:t>Onkológia-prehľadové články</w:t>
      </w:r>
      <w:r>
        <w:t>[online]. 2008,</w:t>
      </w:r>
      <w:r w:rsidRPr="00852A39">
        <w:t xml:space="preserve"> </w:t>
      </w:r>
      <w:r>
        <w:t>Onkológia (Bratislava), roč. 3 (5): 320–323, 1–8</w:t>
      </w:r>
      <w:r w:rsidRPr="00496D47">
        <w:t xml:space="preserve"> </w:t>
      </w:r>
      <w:r w:rsidRPr="00496D47">
        <w:rPr>
          <w:color w:val="000000" w:themeColor="text1"/>
        </w:rPr>
        <w:t>[cit. 2021-01-14]. Dostupné na internete</w:t>
      </w:r>
      <w:r>
        <w:rPr>
          <w:color w:val="000000" w:themeColor="text1"/>
        </w:rPr>
        <w:t>: &lt;</w:t>
      </w:r>
      <w:r w:rsidRPr="0087283D">
        <w:t>https://www.solen.sk/storage/file/article/c7536362d32478cd2f050f27e97a2c88.pdf</w:t>
      </w:r>
      <w: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E85364">
        <w:rPr>
          <w:b/>
        </w:rPr>
        <w:t>FISHER, J. F</w:t>
      </w:r>
      <w:r>
        <w:rPr>
          <w:b/>
        </w:rPr>
        <w:t xml:space="preserve">. </w:t>
      </w:r>
      <w:r w:rsidRPr="00E85364">
        <w:rPr>
          <w:b/>
        </w:rPr>
        <w:t>et al. 2011.</w:t>
      </w:r>
      <w:r w:rsidRPr="00496D47">
        <w:t xml:space="preserve"> </w:t>
      </w:r>
      <w:r w:rsidRPr="00496D47">
        <w:rPr>
          <w:i/>
        </w:rPr>
        <w:t>Candida</w:t>
      </w:r>
      <w:r w:rsidRPr="00496D47">
        <w:t xml:space="preserve"> Urinary Tract Infecti</w:t>
      </w:r>
      <w:r>
        <w:t xml:space="preserve">ons—Treatment. In </w:t>
      </w:r>
      <w:r w:rsidRPr="00496D47">
        <w:rPr>
          <w:i/>
          <w:iCs/>
        </w:rPr>
        <w:t>Clinical Infectious Diseases</w:t>
      </w:r>
      <w:r>
        <w:t xml:space="preserve"> [online]. 2011, 52.suppl_6 ,S457–66</w:t>
      </w:r>
      <w:r w:rsidRPr="00496D47">
        <w:t xml:space="preserve"> </w:t>
      </w:r>
      <w:r w:rsidRPr="00496D47">
        <w:rPr>
          <w:color w:val="000000" w:themeColor="text1"/>
        </w:rPr>
        <w:t xml:space="preserve">[cit. 2021-01-17]. Dostupné na internete: </w:t>
      </w:r>
      <w:r w:rsidRPr="00496D47">
        <w:t xml:space="preserve"> &lt;https://doi.org/10.1093/cid/cir112&gt;.</w:t>
      </w:r>
    </w:p>
    <w:p w:rsidR="007F1DA8"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lastRenderedPageBreak/>
        <w:t>FRAGNER, P. 1984.</w:t>
      </w:r>
      <w:r w:rsidRPr="00496D47">
        <w:rPr>
          <w:color w:val="000000" w:themeColor="text1"/>
        </w:rPr>
        <w:t xml:space="preserve"> Malá lékařská mykologie. Avice</w:t>
      </w:r>
      <w:r>
        <w:rPr>
          <w:color w:val="000000" w:themeColor="text1"/>
        </w:rPr>
        <w:t>num Praha, 1984. ISBN 08-004-84</w:t>
      </w:r>
      <w:r w:rsidRPr="00496D47">
        <w:rPr>
          <w:color w:val="000000" w:themeColor="text1"/>
        </w:rPr>
        <w:t xml:space="preserve"> [cit.2021-02-10].</w:t>
      </w:r>
    </w:p>
    <w:p w:rsidR="007F1DA8" w:rsidRDefault="007F1DA8" w:rsidP="007F1DA8">
      <w:pPr>
        <w:pStyle w:val="Odsekzoznamu"/>
        <w:spacing w:after="240" w:line="0" w:lineRule="atLeast"/>
        <w:ind w:left="680" w:firstLine="0"/>
        <w:rPr>
          <w:color w:val="000000" w:themeColor="text1"/>
        </w:rPr>
      </w:pPr>
    </w:p>
    <w:p w:rsidR="007F1DA8" w:rsidRPr="007F1DA8" w:rsidRDefault="007F1DA8" w:rsidP="007F1DA8">
      <w:pPr>
        <w:pStyle w:val="Odsekzoznamu"/>
        <w:numPr>
          <w:ilvl w:val="0"/>
          <w:numId w:val="5"/>
        </w:numPr>
        <w:spacing w:after="240" w:line="0" w:lineRule="atLeast"/>
        <w:ind w:left="680" w:hanging="680"/>
        <w:rPr>
          <w:color w:val="000000" w:themeColor="text1"/>
        </w:rPr>
      </w:pPr>
      <w:r w:rsidRPr="006B425D">
        <w:rPr>
          <w:b/>
        </w:rPr>
        <w:t>FRAGNER, P. 1992.</w:t>
      </w:r>
      <w:r w:rsidRPr="00496D47">
        <w:t xml:space="preserve"> Určování kvasinek izolovaných z lidského organismu. Academia</w:t>
      </w:r>
      <w:r>
        <w:t xml:space="preserve"> Praha 1992, ISBN 80-200-0011-9</w:t>
      </w:r>
      <w:r w:rsidRPr="00496D47">
        <w:t xml:space="preserve"> [cit.2020-11-20].</w:t>
      </w:r>
    </w:p>
    <w:p w:rsidR="007F1DA8" w:rsidRPr="007F1DA8" w:rsidRDefault="007F1DA8" w:rsidP="007F1DA8">
      <w:pPr>
        <w:spacing w:line="240" w:lineRule="auto"/>
        <w:ind w:firstLine="0"/>
        <w:rPr>
          <w:color w:val="000000" w:themeColor="text1"/>
          <w:sz w:val="2"/>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6B425D">
        <w:rPr>
          <w:b/>
          <w:color w:val="000000" w:themeColor="text1"/>
        </w:rPr>
        <w:t>FRONTIERSIN 2018</w:t>
      </w:r>
      <w:r>
        <w:rPr>
          <w:color w:val="000000" w:themeColor="text1"/>
        </w:rPr>
        <w:t>. [online]</w:t>
      </w:r>
      <w:r w:rsidRPr="00496D47">
        <w:rPr>
          <w:color w:val="000000" w:themeColor="text1"/>
        </w:rPr>
        <w:t xml:space="preserve"> [cit. 2021-02-14]. Dostupné na internete: &lt;</w:t>
      </w:r>
      <w:r w:rsidRPr="0087283D">
        <w:t>https://www.frontiersin.org/articles/10.3389/fimmu.2018.01058/full</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8789C">
        <w:rPr>
          <w:b/>
        </w:rPr>
        <w:t>GONÇALVES, B. et al. 2016</w:t>
      </w:r>
      <w:r w:rsidRPr="00496D47">
        <w:t>. Vulvovaginal Candidiasis: Epidemiology</w:t>
      </w:r>
      <w:r>
        <w:t xml:space="preserve">, Microbiology and Risk Factors. In </w:t>
      </w:r>
      <w:r w:rsidRPr="00496D47">
        <w:rPr>
          <w:i/>
          <w:iCs/>
        </w:rPr>
        <w:t>Critical Reviews in Microbiology</w:t>
      </w:r>
      <w:r>
        <w:t xml:space="preserve"> [online]. 2016, 905–27</w:t>
      </w:r>
      <w:r w:rsidRPr="00496D47">
        <w:t xml:space="preserve"> </w:t>
      </w:r>
      <w:r w:rsidRPr="00496D47">
        <w:rPr>
          <w:color w:val="000000" w:themeColor="text1"/>
        </w:rPr>
        <w:t>[cit. 2021-01-21]. Dostupné na internete: &lt;</w:t>
      </w:r>
      <w:r w:rsidRPr="00496D47">
        <w:t>https://doi.org/10.3109/1040841X.2015.1091805&gt;.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HIRAYAMA, T. et al. 2018.</w:t>
      </w:r>
      <w:r w:rsidRPr="00496D47">
        <w:t xml:space="preserve"> Clinical and Microbiological Characteristics of </w:t>
      </w:r>
      <w:r w:rsidRPr="00496D47">
        <w:rPr>
          <w:i/>
        </w:rPr>
        <w:t>Candida Guilliermondii</w:t>
      </w:r>
      <w:r w:rsidRPr="00496D47">
        <w:t xml:space="preserve"> and </w:t>
      </w:r>
      <w:r w:rsidRPr="00496D47">
        <w:rPr>
          <w:i/>
        </w:rPr>
        <w:t>Candida Fermentati</w:t>
      </w:r>
      <w:r>
        <w:t xml:space="preserve">. In </w:t>
      </w:r>
      <w:r w:rsidRPr="00496D47">
        <w:rPr>
          <w:i/>
          <w:iCs/>
        </w:rPr>
        <w:t>Antimicrobial Agents and Chemotherapy</w:t>
      </w:r>
      <w:r w:rsidRPr="00496D47">
        <w:t xml:space="preserve"> [online]. 2018, 62.6 </w:t>
      </w:r>
      <w:r w:rsidRPr="00496D47">
        <w:rPr>
          <w:color w:val="000000" w:themeColor="text1"/>
        </w:rPr>
        <w:t>[cit. 2020-12-20]. Dostupné na internete: &lt;</w:t>
      </w:r>
      <w:r w:rsidRPr="00496D47">
        <w:t>https://doi.org/10.1128/AAC.02528-17&gt;.</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852A39">
        <w:rPr>
          <w:b/>
          <w:color w:val="000000" w:themeColor="text1"/>
        </w:rPr>
        <w:t>CHALUPOVÁ, J. et al. 201</w:t>
      </w:r>
      <w:r>
        <w:rPr>
          <w:b/>
          <w:color w:val="000000" w:themeColor="text1"/>
        </w:rPr>
        <w:t>4</w:t>
      </w:r>
      <w:r w:rsidRPr="00496D47">
        <w:rPr>
          <w:color w:val="000000" w:themeColor="text1"/>
        </w:rPr>
        <w:t>. Identification of fungal microorganisms by MALDI-TOF mass spectrometry.</w:t>
      </w:r>
      <w:r>
        <w:rPr>
          <w:color w:val="000000" w:themeColor="text1"/>
        </w:rPr>
        <w:t xml:space="preserve"> In </w:t>
      </w:r>
      <w:r>
        <w:rPr>
          <w:i/>
          <w:color w:val="000000" w:themeColor="text1"/>
        </w:rPr>
        <w:t>Biotechnology advances</w:t>
      </w:r>
      <w:r w:rsidRPr="00496D47">
        <w:rPr>
          <w:color w:val="000000" w:themeColor="text1"/>
          <w:shd w:val="clear" w:color="auto" w:fill="FFFFFF"/>
        </w:rPr>
        <w:t xml:space="preserve"> </w:t>
      </w:r>
      <w:r w:rsidRPr="00496D47">
        <w:rPr>
          <w:color w:val="000000" w:themeColor="text1"/>
        </w:rPr>
        <w:t xml:space="preserve">[online]. </w:t>
      </w:r>
      <w:r>
        <w:rPr>
          <w:color w:val="000000" w:themeColor="text1"/>
          <w:shd w:val="clear" w:color="auto" w:fill="FFFFFF"/>
        </w:rPr>
        <w:t>2014 jan-f</w:t>
      </w:r>
      <w:r w:rsidRPr="00496D47">
        <w:rPr>
          <w:color w:val="000000" w:themeColor="text1"/>
          <w:shd w:val="clear" w:color="auto" w:fill="FFFFFF"/>
        </w:rPr>
        <w:t>eb;32(1):2</w:t>
      </w:r>
      <w:r>
        <w:rPr>
          <w:color w:val="000000" w:themeColor="text1"/>
          <w:shd w:val="clear" w:color="auto" w:fill="FFFFFF"/>
        </w:rPr>
        <w:t>30-41</w:t>
      </w:r>
      <w:r w:rsidRPr="00496D47">
        <w:rPr>
          <w:color w:val="000000" w:themeColor="text1"/>
          <w:shd w:val="clear" w:color="auto" w:fill="FFFFFF"/>
        </w:rPr>
        <w:t xml:space="preserve"> </w:t>
      </w:r>
      <w:r w:rsidRPr="00496D47">
        <w:rPr>
          <w:color w:val="000000" w:themeColor="text1"/>
        </w:rPr>
        <w:t>[cit.2021-02-10]. Dostupné na internete: &lt;</w:t>
      </w:r>
      <w:r w:rsidRPr="0087283D">
        <w:rPr>
          <w:shd w:val="clear" w:color="auto" w:fill="FFFFFF"/>
        </w:rPr>
        <w:t>https://doi.org/10.1016/j.biotechadv.2013.11.002</w:t>
      </w:r>
      <w:r w:rsidRPr="00496D47">
        <w:rPr>
          <w:color w:val="000000" w:themeColor="text1"/>
          <w:shd w:val="clear" w:color="auto" w:fill="FFFFFF"/>
        </w:rPr>
        <w:t>&gt;.</w:t>
      </w:r>
    </w:p>
    <w:p w:rsidR="007F1DA8" w:rsidRPr="00A07DEB"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color w:val="000000" w:themeColor="text1"/>
        </w:rPr>
      </w:pPr>
      <w:r w:rsidRPr="00A07DEB">
        <w:rPr>
          <w:b/>
          <w:color w:val="000000" w:themeColor="text1"/>
        </w:rPr>
        <w:t>CHEGG.</w:t>
      </w:r>
      <w:r>
        <w:rPr>
          <w:color w:val="000000" w:themeColor="text1"/>
        </w:rPr>
        <w:t xml:space="preserve"> [online]</w:t>
      </w:r>
      <w:r w:rsidRPr="00496D47">
        <w:rPr>
          <w:color w:val="000000" w:themeColor="text1"/>
        </w:rPr>
        <w:t xml:space="preserve"> [cit. 2020-12-08]. Dostupné na internete: &lt;</w:t>
      </w:r>
      <w:r w:rsidRPr="0087283D">
        <w:t>https://www.chegg.com/flashcards/cells-chapter-2-56e04c79-6d81-46ba-b741-cb51f78d5b1e/deck</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52A39">
        <w:rPr>
          <w:b/>
        </w:rPr>
        <w:t>IÑIGO, M. et al. 2012.</w:t>
      </w:r>
      <w:r w:rsidRPr="00496D47">
        <w:t xml:space="preserve"> Antifungal Activity against </w:t>
      </w:r>
      <w:r w:rsidRPr="00496D47">
        <w:rPr>
          <w:i/>
        </w:rPr>
        <w:t>Candida</w:t>
      </w:r>
      <w:r>
        <w:t xml:space="preserve"> Biofilms. In </w:t>
      </w:r>
      <w:r w:rsidRPr="00496D47">
        <w:rPr>
          <w:i/>
          <w:iCs/>
        </w:rPr>
        <w:t>International Journal of Artificial Organs</w:t>
      </w:r>
      <w:r>
        <w:t xml:space="preserve"> </w:t>
      </w:r>
      <w:r w:rsidRPr="00496D47">
        <w:t xml:space="preserve">[online]. 2012, </w:t>
      </w:r>
      <w:r>
        <w:t xml:space="preserve">780–91 </w:t>
      </w:r>
      <w:r w:rsidRPr="00496D47">
        <w:rPr>
          <w:color w:val="000000" w:themeColor="text1"/>
        </w:rPr>
        <w:t xml:space="preserve">[cit. 2021-01-25]. Dostupné na internete: </w:t>
      </w:r>
      <w:r w:rsidRPr="00496D47">
        <w:t>&lt;https://doi.org/10.5301/ijao.5000170&gt;.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852A39">
        <w:rPr>
          <w:b/>
          <w:color w:val="212121"/>
          <w:shd w:val="clear" w:color="auto" w:fill="FFFFFF"/>
        </w:rPr>
        <w:t xml:space="preserve">JAIN, A. et al. 2019. </w:t>
      </w:r>
      <w:r>
        <w:rPr>
          <w:color w:val="212121"/>
          <w:shd w:val="clear" w:color="auto" w:fill="FFFFFF"/>
        </w:rPr>
        <w:t>Speciation, biofilm formation and a</w:t>
      </w:r>
      <w:r w:rsidRPr="00496D47">
        <w:rPr>
          <w:color w:val="212121"/>
          <w:shd w:val="clear" w:color="auto" w:fill="FFFFFF"/>
        </w:rPr>
        <w:t>ntifu</w:t>
      </w:r>
      <w:r>
        <w:rPr>
          <w:color w:val="212121"/>
          <w:shd w:val="clear" w:color="auto" w:fill="FFFFFF"/>
        </w:rPr>
        <w:t>ngal susceptibility of Candida isolates from clinically diagnosed patient of UTI in a tertiary care h</w:t>
      </w:r>
      <w:r w:rsidRPr="00496D47">
        <w:rPr>
          <w:color w:val="212121"/>
          <w:shd w:val="clear" w:color="auto" w:fill="FFFFFF"/>
        </w:rPr>
        <w:t xml:space="preserve">ospital. </w:t>
      </w:r>
      <w:r>
        <w:rPr>
          <w:color w:val="212121"/>
          <w:shd w:val="clear" w:color="auto" w:fill="FFFFFF"/>
        </w:rPr>
        <w:t xml:space="preserve">In </w:t>
      </w:r>
      <w:r w:rsidRPr="00394639">
        <w:rPr>
          <w:i/>
          <w:color w:val="212121"/>
          <w:shd w:val="clear" w:color="auto" w:fill="FFFFFF"/>
        </w:rPr>
        <w:t>J Assoc Physicians India</w:t>
      </w:r>
      <w:r w:rsidRPr="00496D47">
        <w:rPr>
          <w:color w:val="212121"/>
          <w:shd w:val="clear" w:color="auto" w:fill="FFFFFF"/>
        </w:rPr>
        <w:t xml:space="preserve"> [online]. 2019, </w:t>
      </w:r>
      <w:r>
        <w:rPr>
          <w:color w:val="212121"/>
          <w:shd w:val="clear" w:color="auto" w:fill="FFFFFF"/>
        </w:rPr>
        <w:t>Sep;67-9,</w:t>
      </w:r>
      <w:r w:rsidRPr="00496D47">
        <w:rPr>
          <w:color w:val="212121"/>
          <w:shd w:val="clear" w:color="auto" w:fill="FFFFFF"/>
        </w:rPr>
        <w:t>42-45. PMID: 31561688</w:t>
      </w:r>
      <w:r>
        <w:rPr>
          <w:rFonts w:ascii="Segoe UI" w:hAnsi="Segoe UI" w:cs="Segoe UI"/>
          <w:color w:val="212121"/>
          <w:sz w:val="19"/>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 xml:space="preserve">Dostupné na internete: </w:t>
      </w:r>
      <w:r w:rsidRPr="00496D47">
        <w:rPr>
          <w:color w:val="000000" w:themeColor="text1"/>
        </w:rPr>
        <w:t>&lt;</w:t>
      </w:r>
      <w:r w:rsidRPr="00496D47">
        <w:rPr>
          <w:color w:val="000000" w:themeColor="text1"/>
          <w:shd w:val="clear" w:color="auto" w:fill="FFFFFF"/>
        </w:rPr>
        <w:t>https://pubmed.ncbi.nlm.nih.gov/31561688/&gt;.</w:t>
      </w:r>
    </w:p>
    <w:p w:rsidR="007F1DA8" w:rsidRDefault="007F1DA8" w:rsidP="007F1DA8">
      <w:pPr>
        <w:pStyle w:val="Normlnywebov"/>
        <w:numPr>
          <w:ilvl w:val="0"/>
          <w:numId w:val="5"/>
        </w:numPr>
        <w:spacing w:before="0" w:beforeAutospacing="0" w:after="240" w:afterAutospacing="0" w:line="0" w:lineRule="atLeast"/>
        <w:ind w:left="680" w:hanging="680"/>
        <w:jc w:val="both"/>
      </w:pPr>
      <w:r w:rsidRPr="00394639">
        <w:rPr>
          <w:b/>
        </w:rPr>
        <w:t xml:space="preserve">JAREŠOVÁ, L. 2016. </w:t>
      </w:r>
      <w:r w:rsidRPr="00496D47">
        <w:t>Povrchové Kožní mykózy a pé</w:t>
      </w:r>
      <w:r>
        <w:t xml:space="preserve">če o pokožku postiženou plísní. In </w:t>
      </w:r>
      <w:r>
        <w:rPr>
          <w:i/>
        </w:rPr>
        <w:t xml:space="preserve">Dermatologie pro praxi </w:t>
      </w:r>
      <w:r w:rsidRPr="00496D47">
        <w:t xml:space="preserve">[online]. 2016, </w:t>
      </w:r>
      <w:r w:rsidRPr="00496D47">
        <w:rPr>
          <w:i/>
          <w:iCs/>
        </w:rPr>
        <w:t>L DermaMedEst s.r.o, Praha Dermatovenerologie, Nemocnice Na Homolce, Praha</w:t>
      </w:r>
      <w:r>
        <w:t>, 10(1): 20–23</w:t>
      </w:r>
      <w:r w:rsidRPr="00496D47">
        <w:t xml:space="preserve"> </w:t>
      </w:r>
      <w:r w:rsidRPr="00496D47">
        <w:rPr>
          <w:color w:val="000000" w:themeColor="text1"/>
        </w:rPr>
        <w:t>[cit. 2020-11-25]. Dostupné na internete:</w:t>
      </w:r>
      <w:r w:rsidRPr="00496D47">
        <w:t xml:space="preserve"> &lt;https://www.solen.cz/artkey/der-201601-0005_povrchove_kozni_mykozy_a_pece_o_pokozku_postizenou_plisni.php&gt;.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BC15E3">
        <w:rPr>
          <w:b/>
          <w:color w:val="000000" w:themeColor="text1"/>
        </w:rPr>
        <w:t>JEDLIČKOVÁ, A.  2006.</w:t>
      </w:r>
      <w:r w:rsidRPr="00496D47">
        <w:rPr>
          <w:color w:val="000000" w:themeColor="text1"/>
        </w:rPr>
        <w:t xml:space="preserve"> Sys</w:t>
      </w:r>
      <w:r>
        <w:rPr>
          <w:color w:val="000000" w:themeColor="text1"/>
        </w:rPr>
        <w:t xml:space="preserve">témové mykózy. </w:t>
      </w:r>
      <w:r w:rsidRPr="00496D47">
        <w:rPr>
          <w:color w:val="000000" w:themeColor="text1"/>
        </w:rPr>
        <w:t>[online</w:t>
      </w:r>
      <w:r>
        <w:rPr>
          <w:color w:val="000000" w:themeColor="text1"/>
        </w:rPr>
        <w:t>] Praha : Maxdorf,  2006, ISBN 80-7345-000-X</w:t>
      </w:r>
      <w:r w:rsidRPr="00496D47">
        <w:rPr>
          <w:color w:val="000000" w:themeColor="text1"/>
        </w:rPr>
        <w:t xml:space="preserve"> [cit.2021-02-14].</w:t>
      </w:r>
    </w:p>
    <w:p w:rsidR="007F1DA8" w:rsidRPr="00394639" w:rsidRDefault="007F1DA8" w:rsidP="007F1DA8">
      <w:pPr>
        <w:pStyle w:val="Normlnywebov"/>
        <w:numPr>
          <w:ilvl w:val="0"/>
          <w:numId w:val="5"/>
        </w:numPr>
        <w:spacing w:before="0" w:beforeAutospacing="0" w:after="240" w:afterAutospacing="0" w:line="0" w:lineRule="atLeast"/>
        <w:ind w:left="680" w:hanging="680"/>
        <w:jc w:val="both"/>
      </w:pPr>
      <w:r>
        <w:rPr>
          <w:b/>
        </w:rPr>
        <w:t xml:space="preserve">KARAS, M. - </w:t>
      </w:r>
      <w:r w:rsidRPr="00394639">
        <w:rPr>
          <w:b/>
        </w:rPr>
        <w:t>KRŰGER, R. 2003</w:t>
      </w:r>
      <w:r w:rsidRPr="00394639">
        <w:t xml:space="preserve">. Ion Formation in MALDI: The Cluster Ionization Mechanism. Chemical Reviews. In </w:t>
      </w:r>
      <w:r w:rsidRPr="00394639">
        <w:rPr>
          <w:i/>
        </w:rPr>
        <w:t>Chem. Rev.</w:t>
      </w:r>
      <w:r w:rsidRPr="00394639">
        <w:t xml:space="preserve">[online]. 2003, </w:t>
      </w:r>
      <w:r w:rsidRPr="00394639">
        <w:rPr>
          <w:i/>
          <w:iCs/>
        </w:rPr>
        <w:t>Chem. Rev.</w:t>
      </w:r>
      <w:r w:rsidRPr="00394639">
        <w:t> 2003, 103, 2, 427–440</w:t>
      </w:r>
      <w:r>
        <w:t xml:space="preserve">, </w:t>
      </w:r>
      <w:r w:rsidRPr="00394639">
        <w:rPr>
          <w:color w:val="000000"/>
        </w:rPr>
        <w:t>Publication Date:January 17, 2003</w:t>
      </w:r>
      <w:r>
        <w:rPr>
          <w:color w:val="000000"/>
        </w:rPr>
        <w:t xml:space="preserve">, </w:t>
      </w:r>
      <w:r>
        <w:t>ISSN 0009-2665</w:t>
      </w:r>
      <w:r w:rsidRPr="00394639">
        <w:t xml:space="preserve"> [cit. 2021-02-09]. Dostupné na internete: &lt; </w:t>
      </w:r>
      <w:r w:rsidRPr="0087283D">
        <w:t>https://doi.org/10.1021/cr010376a</w:t>
      </w:r>
      <w:r w:rsidRPr="00394639">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94639">
        <w:rPr>
          <w:b/>
        </w:rPr>
        <w:lastRenderedPageBreak/>
        <w:t>KAŠLÍKOVÁ, K. et al. 2019.</w:t>
      </w:r>
      <w:r w:rsidRPr="00496D47">
        <w:t xml:space="preserve"> Tvorba biofilmu ako dôležitý klinický pr</w:t>
      </w:r>
      <w:r>
        <w:t xml:space="preserve">oblém. In </w:t>
      </w:r>
      <w:r w:rsidRPr="00496D47">
        <w:rPr>
          <w:i/>
          <w:iCs/>
        </w:rPr>
        <w:t>Zdravotnícke Listy</w:t>
      </w:r>
      <w:r w:rsidRPr="00496D47">
        <w:t xml:space="preserve"> [online]. 2019, Fakulta zdravotníctva, </w:t>
      </w:r>
      <w:r w:rsidRPr="00496D47">
        <w:rPr>
          <w:i/>
          <w:iCs/>
        </w:rPr>
        <w:t>, Ročník</w:t>
      </w:r>
      <w:r>
        <w:t>, 7</w:t>
      </w:r>
      <w:r w:rsidRPr="00496D47">
        <w:t xml:space="preserve"> </w:t>
      </w:r>
      <w:r w:rsidRPr="00496D47">
        <w:rPr>
          <w:color w:val="000000" w:themeColor="text1"/>
        </w:rPr>
        <w:t>[cit. 2021-02-01]. Dostupné na internete: &lt;https://zl.tnuni.sk/fileadmin/Archiv/2019/2019-7.c.2/ZL_2019_7_2_07_Kaslikova.pdf&gt;.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C137D">
        <w:rPr>
          <w:b/>
        </w:rPr>
        <w:t>KLIMENT, M. et al. 1998</w:t>
      </w:r>
      <w:r w:rsidRPr="00496D47">
        <w:t>. Etiológia, patogenéza a diagnostika akútnej a recidivu</w:t>
      </w:r>
      <w:r>
        <w:t xml:space="preserve">júcej vulvovaginálnej kandidózy. In </w:t>
      </w:r>
      <w:r w:rsidRPr="00496D47">
        <w:rPr>
          <w:i/>
          <w:iCs/>
        </w:rPr>
        <w:t>Praktická Gynekológia</w:t>
      </w:r>
      <w:r>
        <w:t xml:space="preserve"> [online]. 1998, 1–7</w:t>
      </w:r>
      <w:r w:rsidRPr="00496D47">
        <w:t xml:space="preserve"> </w:t>
      </w:r>
      <w:r w:rsidRPr="00496D47">
        <w:rPr>
          <w:color w:val="000000" w:themeColor="text1"/>
        </w:rPr>
        <w:t xml:space="preserve">[cit. 2021-03-01]. Dostupné na internete: </w:t>
      </w:r>
      <w:r w:rsidRPr="00496D47">
        <w:t xml:space="preserve"> &lt;https://www.sav.sk/journals/gynek/full/pg198a.pdf&gt;.</w:t>
      </w:r>
    </w:p>
    <w:p w:rsidR="007F1DA8" w:rsidRPr="00524C33" w:rsidRDefault="007F1DA8" w:rsidP="007F1DA8">
      <w:pPr>
        <w:pStyle w:val="Odsekzoznamu"/>
        <w:numPr>
          <w:ilvl w:val="0"/>
          <w:numId w:val="5"/>
        </w:numPr>
        <w:spacing w:after="240" w:line="0" w:lineRule="atLeast"/>
        <w:ind w:left="680" w:hanging="680"/>
        <w:rPr>
          <w:color w:val="000000" w:themeColor="text1"/>
        </w:rPr>
      </w:pPr>
      <w:r w:rsidRPr="00045AC3">
        <w:rPr>
          <w:b/>
          <w:color w:val="000000" w:themeColor="text1"/>
        </w:rPr>
        <w:t>KRČMÉRY, V. et al. 2000</w:t>
      </w:r>
      <w:r w:rsidRPr="00524C33">
        <w:rPr>
          <w:color w:val="000000" w:themeColor="text1"/>
        </w:rPr>
        <w:t>. Rizikové faktory a chemoterapia mykotických infekcií. Ročník 9 volume, Časopis slovenskej chemoterapeutickej spolo</w:t>
      </w:r>
      <w:r>
        <w:rPr>
          <w:color w:val="000000" w:themeColor="text1"/>
        </w:rPr>
        <w:t>čnosti SLS,2000, ISSN 1335-0579</w:t>
      </w:r>
      <w:r w:rsidRPr="00524C33">
        <w:rPr>
          <w:color w:val="000000" w:themeColor="text1"/>
        </w:rPr>
        <w:t xml:space="preserve">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045AC3">
        <w:rPr>
          <w:b/>
        </w:rPr>
        <w:t>LEE, S. C. et al. 2009.</w:t>
      </w:r>
      <w:r w:rsidRPr="00496D47">
        <w:t xml:space="preserve"> Disk Diffusion Test and E-Test with Enriched Mueller-Hinton Agar for Determining Susceptibility of Candida Species </w:t>
      </w:r>
      <w:r>
        <w:t xml:space="preserve">to Voriconazole and Fluconazole. In </w:t>
      </w:r>
      <w:r w:rsidRPr="00496D47">
        <w:rPr>
          <w:i/>
          <w:iCs/>
        </w:rPr>
        <w:t>Journal of Microbiology, Immunology and Infection</w:t>
      </w:r>
      <w:r w:rsidRPr="00496D47">
        <w:t xml:space="preserve"> [online]. 2009, </w:t>
      </w:r>
      <w:r>
        <w:t>148–53</w:t>
      </w:r>
      <w:r w:rsidRPr="00496D47">
        <w:rPr>
          <w:color w:val="000000" w:themeColor="text1"/>
        </w:rPr>
        <w:t xml:space="preserve"> [cit. 2021-03-02]. Dostupné na internete: </w:t>
      </w:r>
      <w:r w:rsidRPr="00496D47">
        <w:t xml:space="preserve"> &lt;https://pubmed.ncbi.nlm.nih.gov/19597647/&gt;.</w:t>
      </w:r>
    </w:p>
    <w:p w:rsidR="007F1DA8" w:rsidRPr="00496D47" w:rsidRDefault="007F1DA8" w:rsidP="007F1DA8">
      <w:pPr>
        <w:pStyle w:val="Odsekzoznamu"/>
        <w:numPr>
          <w:ilvl w:val="0"/>
          <w:numId w:val="5"/>
        </w:numPr>
        <w:spacing w:after="240" w:line="0" w:lineRule="atLeast"/>
        <w:ind w:left="680" w:hanging="680"/>
      </w:pPr>
      <w:r w:rsidRPr="009236EB">
        <w:rPr>
          <w:b/>
        </w:rPr>
        <w:t>LISALOVÁ</w:t>
      </w:r>
      <w:r>
        <w:rPr>
          <w:b/>
        </w:rPr>
        <w:t>, M.</w:t>
      </w:r>
      <w:r w:rsidRPr="009236EB">
        <w:rPr>
          <w:b/>
        </w:rPr>
        <w:t xml:space="preserve"> 2014.</w:t>
      </w:r>
      <w:r w:rsidRPr="00496D47">
        <w:t xml:space="preserve"> Lexikón lekárskej mykológie. Bratislava: HPL SERVIS spol. s.r.o., 2014, ISBN 978-80-971151-3-5 [cit. 2020-11-20].</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LÕOKE, M. et al. 2011.</w:t>
      </w:r>
      <w:r w:rsidRPr="00496D47">
        <w:t xml:space="preserve"> Extraction of Genomic DNA from Yeasts for PCR-Based Appli</w:t>
      </w:r>
      <w:r>
        <w:t xml:space="preserve">cations In </w:t>
      </w:r>
      <w:r w:rsidRPr="00496D47">
        <w:rPr>
          <w:i/>
          <w:iCs/>
        </w:rPr>
        <w:t>BioTechniques</w:t>
      </w:r>
      <w:r>
        <w:t xml:space="preserve"> [online]. 2011,</w:t>
      </w:r>
      <w:r w:rsidRPr="00496D47">
        <w:t xml:space="preserve"> </w:t>
      </w:r>
      <w:r>
        <w:t>50.5, 325–28</w:t>
      </w:r>
      <w:r w:rsidRPr="00496D47">
        <w:t xml:space="preserve"> </w:t>
      </w:r>
      <w:r w:rsidRPr="00496D47">
        <w:rPr>
          <w:color w:val="000000" w:themeColor="text1"/>
        </w:rPr>
        <w:t xml:space="preserve">[cit. 2021-02-23]. Dostupné na internete: </w:t>
      </w:r>
      <w:r w:rsidRPr="00496D47">
        <w:t xml:space="preserve"> &lt;https://doi.org/10.2144/000113672&gt;.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9236EB">
        <w:rPr>
          <w:b/>
        </w:rPr>
        <w:t>MALINA, C. et al. 2018</w:t>
      </w:r>
      <w:r w:rsidRPr="00496D47">
        <w:t>. Yeast Mitochondria: An Overview of Mitochondrial Biology and the Potential o</w:t>
      </w:r>
      <w:r>
        <w:t xml:space="preserve">f Mitochondrial Systems Biology. In </w:t>
      </w:r>
      <w:r w:rsidRPr="00496D47">
        <w:rPr>
          <w:i/>
          <w:iCs/>
        </w:rPr>
        <w:t>FEMS Yeast Research</w:t>
      </w:r>
      <w:r>
        <w:t xml:space="preserve"> [online]. 2018, Oxford University Press</w:t>
      </w:r>
      <w:r w:rsidRPr="00496D47">
        <w:t xml:space="preserve"> </w:t>
      </w:r>
      <w:r w:rsidRPr="00496D47">
        <w:rPr>
          <w:color w:val="000000" w:themeColor="text1"/>
        </w:rPr>
        <w:t xml:space="preserve">[cit. 2021-03-11]. Dostupné na internete: </w:t>
      </w:r>
      <w:r w:rsidRPr="00496D47">
        <w:t xml:space="preserve"> &lt;https://doi.org/10.1093/femsyr/foy040&gt;.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rPr>
        <w:t>MARKLEIN, G. et al. 2009.</w:t>
      </w:r>
      <w:r w:rsidRPr="00496D47">
        <w:t xml:space="preserve"> Matrix-assisted laser desorption ionization-time of flight mass spectrometry for fast and reliable identification of clinical yeast isolates.</w:t>
      </w:r>
      <w:r>
        <w:t xml:space="preserve"> In </w:t>
      </w:r>
      <w:r w:rsidRPr="009236EB">
        <w:rPr>
          <w:i/>
        </w:rPr>
        <w:t>Journal of Clinical Microbiology</w:t>
      </w:r>
      <w:r w:rsidRPr="00496D47">
        <w:t xml:space="preserve"> [online]. 2009, </w:t>
      </w:r>
      <w:r>
        <w:t>47, 2912–2917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https://pubmed.ncbi.nlm.nih.gov/19571014/&gt;.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9236EB">
        <w:rPr>
          <w:b/>
          <w:color w:val="212121"/>
          <w:shd w:val="clear" w:color="auto" w:fill="FFFFFF"/>
        </w:rPr>
        <w:t>MARTÍNEZ-LAMAS, L. et al. 2011.</w:t>
      </w:r>
      <w:r w:rsidRPr="00496D47">
        <w:rPr>
          <w:color w:val="212121"/>
          <w:shd w:val="clear" w:color="auto" w:fill="FFFFFF"/>
        </w:rPr>
        <w:t xml:space="preserve"> Matrix-assisted laser desorption ionization time-of-flight (MALDI-TOF) mass spectrometry vs</w:t>
      </w:r>
      <w:r>
        <w:rPr>
          <w:color w:val="212121"/>
          <w:shd w:val="clear" w:color="auto" w:fill="FFFFFF"/>
        </w:rPr>
        <w:t>.</w:t>
      </w:r>
      <w:r w:rsidRPr="00496D47">
        <w:rPr>
          <w:color w:val="212121"/>
          <w:shd w:val="clear" w:color="auto" w:fill="FFFFFF"/>
        </w:rPr>
        <w:t xml:space="preserve"> conventional methods in the identification of Candida non-albicans. </w:t>
      </w:r>
      <w:r>
        <w:rPr>
          <w:color w:val="212121"/>
          <w:shd w:val="clear" w:color="auto" w:fill="FFFFFF"/>
        </w:rPr>
        <w:t xml:space="preserve">In </w:t>
      </w:r>
      <w:r w:rsidRPr="009236EB">
        <w:rPr>
          <w:i/>
          <w:color w:val="212121"/>
          <w:shd w:val="clear" w:color="auto" w:fill="FFFFFF"/>
        </w:rPr>
        <w:t>Enferm Infecc Microbiol Clin.</w:t>
      </w:r>
      <w:r w:rsidRPr="00496D47">
        <w:rPr>
          <w:color w:val="212121"/>
          <w:shd w:val="clear" w:color="auto" w:fill="FFFFFF"/>
        </w:rPr>
        <w:t xml:space="preserve"> [online]. 2011, </w:t>
      </w:r>
      <w:r>
        <w:rPr>
          <w:color w:val="212121"/>
          <w:shd w:val="clear" w:color="auto" w:fill="FFFFFF"/>
        </w:rPr>
        <w:t>Oct;29(8):568-72</w:t>
      </w:r>
      <w:r w:rsidRPr="00496D47">
        <w:rPr>
          <w:color w:val="212121"/>
          <w:shd w:val="clear" w:color="auto" w:fill="FFFFFF"/>
        </w:rPr>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t>https://pubmed.ncbi.nlm.nih.gov/21782293/&gt;.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033234">
        <w:rPr>
          <w:b/>
        </w:rPr>
        <w:t>MASOTTI, A. et al. 2020.</w:t>
      </w:r>
      <w:r w:rsidRPr="00496D47">
        <w:t xml:space="preserve"> Editorial: MALDI-TOF MS Application in Microbial Ecology Studies Editorial on the Research Topic MALDI-TOF MS Applicati</w:t>
      </w:r>
      <w:r>
        <w:t xml:space="preserve">on in Microbial Ecology Studies. In </w:t>
      </w:r>
      <w:r w:rsidRPr="00496D47">
        <w:rPr>
          <w:i/>
          <w:iCs/>
        </w:rPr>
        <w:t>Frontiers in Microbiology</w:t>
      </w:r>
      <w:r w:rsidRPr="00496D47">
        <w:t xml:space="preserve"> [onl</w:t>
      </w:r>
      <w:r>
        <w:t>ine]. 2020, 2954</w:t>
      </w:r>
      <w:r w:rsidRPr="00496D47">
        <w:t xml:space="preserve"> </w:t>
      </w:r>
      <w:r w:rsidRPr="00496D47">
        <w:rPr>
          <w:color w:val="000000" w:themeColor="text1"/>
        </w:rPr>
        <w:t>[cit. 2021-03-05]. Dostupné na internete:  &lt;</w:t>
      </w:r>
      <w:r w:rsidRPr="0087283D">
        <w:t>https://doi.org/10.3389/fmicb.2019.02954</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t>MEDIRAY</w:t>
      </w:r>
      <w:r w:rsidR="00736F54">
        <w:rPr>
          <w:b/>
          <w:color w:val="000000" w:themeColor="text1"/>
        </w:rPr>
        <w:t xml:space="preserve"> 2011</w:t>
      </w:r>
      <w:r w:rsidRPr="00AA123A">
        <w:rPr>
          <w:b/>
          <w:color w:val="000000" w:themeColor="text1"/>
        </w:rPr>
        <w:t>.</w:t>
      </w:r>
      <w:r>
        <w:rPr>
          <w:color w:val="000000" w:themeColor="text1"/>
        </w:rPr>
        <w:t xml:space="preserve"> [online] [2021-02-14</w:t>
      </w:r>
      <w:r w:rsidRPr="00496D47">
        <w:rPr>
          <w:color w:val="000000" w:themeColor="text1"/>
        </w:rPr>
        <w:t>].</w:t>
      </w:r>
      <w:r>
        <w:rPr>
          <w:color w:val="000000" w:themeColor="text1"/>
        </w:rPr>
        <w:t xml:space="preserve"> </w:t>
      </w:r>
      <w:r w:rsidRPr="00496D47">
        <w:rPr>
          <w:color w:val="000000" w:themeColor="text1"/>
        </w:rPr>
        <w:t xml:space="preserve">Dostupné na internete: </w:t>
      </w:r>
      <w:r>
        <w:rPr>
          <w:color w:val="000000" w:themeColor="text1"/>
        </w:rPr>
        <w:t>&lt;</w:t>
      </w:r>
      <w:r w:rsidRPr="00496D47">
        <w:rPr>
          <w:color w:val="000000" w:themeColor="text1"/>
        </w:rPr>
        <w:t>https://www.mediray.co.nz/media/15780/om_biomerieux_test-kits_ot-10500_package_insert_-10500.pdf</w:t>
      </w:r>
      <w:r>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A123A">
        <w:rPr>
          <w:b/>
          <w:color w:val="000000" w:themeColor="text1"/>
        </w:rPr>
        <w:lastRenderedPageBreak/>
        <w:t>MMS.MCKESSON.</w:t>
      </w:r>
      <w:r>
        <w:rPr>
          <w:color w:val="000000" w:themeColor="text1"/>
        </w:rPr>
        <w:t xml:space="preserve"> [online]</w:t>
      </w:r>
      <w:r w:rsidRPr="00496D47">
        <w:rPr>
          <w:color w:val="000000" w:themeColor="text1"/>
        </w:rPr>
        <w:t xml:space="preserve"> [cit. 2021-02-09]. Dostupné na internete:  &lt;</w:t>
      </w:r>
      <w:r w:rsidRPr="0087283D">
        <w:t>https://mms.mckesson.com/product/1080673/Biomerieux-32200</w:t>
      </w:r>
      <w:r w:rsidRPr="00496D47">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426E30">
        <w:rPr>
          <w:b/>
          <w:color w:val="212121"/>
          <w:szCs w:val="19"/>
          <w:shd w:val="clear" w:color="auto" w:fill="FFFFFF"/>
        </w:rPr>
        <w:t>MUADCHEINGKA, T.</w:t>
      </w:r>
      <w:r>
        <w:rPr>
          <w:b/>
          <w:color w:val="212121"/>
          <w:szCs w:val="19"/>
          <w:shd w:val="clear" w:color="auto" w:fill="FFFFFF"/>
        </w:rPr>
        <w:t xml:space="preserve"> -</w:t>
      </w:r>
      <w:r w:rsidRPr="00426E30">
        <w:rPr>
          <w:b/>
          <w:color w:val="212121"/>
          <w:szCs w:val="19"/>
          <w:shd w:val="clear" w:color="auto" w:fill="FFFFFF"/>
        </w:rPr>
        <w:t xml:space="preserve"> TANTIVITAYAKUL, P. 2015</w:t>
      </w:r>
      <w:r w:rsidRPr="00496D47">
        <w:rPr>
          <w:color w:val="212121"/>
          <w:szCs w:val="19"/>
          <w:shd w:val="clear" w:color="auto" w:fill="FFFFFF"/>
        </w:rPr>
        <w:t xml:space="preserve">. Distribution of Candida </w:t>
      </w:r>
      <w:r w:rsidRPr="00426E30">
        <w:rPr>
          <w:i/>
          <w:color w:val="212121"/>
          <w:szCs w:val="19"/>
          <w:shd w:val="clear" w:color="auto" w:fill="FFFFFF"/>
        </w:rPr>
        <w:t>albicans</w:t>
      </w:r>
      <w:r w:rsidRPr="00496D47">
        <w:rPr>
          <w:color w:val="212121"/>
          <w:szCs w:val="19"/>
          <w:shd w:val="clear" w:color="auto" w:fill="FFFFFF"/>
        </w:rPr>
        <w:t xml:space="preserve"> and </w:t>
      </w:r>
      <w:r w:rsidRPr="00426E30">
        <w:rPr>
          <w:i/>
          <w:color w:val="212121"/>
          <w:szCs w:val="19"/>
          <w:shd w:val="clear" w:color="auto" w:fill="FFFFFF"/>
        </w:rPr>
        <w:t>non-albicans Candida</w:t>
      </w:r>
      <w:r w:rsidRPr="00496D47">
        <w:rPr>
          <w:color w:val="212121"/>
          <w:szCs w:val="19"/>
          <w:shd w:val="clear" w:color="auto" w:fill="FFFFFF"/>
        </w:rPr>
        <w:t xml:space="preserve"> species in oral candidiasis patients: Correlation between cell surface hydrophobicity and biofilm forming activities. </w:t>
      </w:r>
      <w:r>
        <w:rPr>
          <w:color w:val="212121"/>
          <w:szCs w:val="19"/>
          <w:shd w:val="clear" w:color="auto" w:fill="FFFFFF"/>
        </w:rPr>
        <w:t xml:space="preserve">In </w:t>
      </w:r>
      <w:r w:rsidRPr="00496D47">
        <w:rPr>
          <w:i/>
          <w:iCs/>
          <w:color w:val="212121"/>
          <w:szCs w:val="19"/>
          <w:shd w:val="clear" w:color="auto" w:fill="FFFFFF"/>
        </w:rPr>
        <w:t>Arch Oral Biol</w:t>
      </w:r>
      <w:r w:rsidRPr="00496D47">
        <w:rPr>
          <w:color w:val="212121"/>
          <w:szCs w:val="19"/>
          <w:shd w:val="clear" w:color="auto" w:fill="FFFFFF"/>
        </w:rPr>
        <w:t xml:space="preserve"> [online]. 2015, </w:t>
      </w:r>
      <w:r>
        <w:rPr>
          <w:color w:val="212121"/>
          <w:szCs w:val="19"/>
          <w:shd w:val="clear" w:color="auto" w:fill="FFFFFF"/>
        </w:rPr>
        <w:t>60(6):894-901</w:t>
      </w:r>
      <w:r w:rsidRPr="00496D47">
        <w:rPr>
          <w:color w:val="212121"/>
          <w:szCs w:val="19"/>
          <w:shd w:val="clear" w:color="auto" w:fill="FFFFFF"/>
        </w:rPr>
        <w:t xml:space="preserve"> </w:t>
      </w:r>
      <w:r w:rsidRPr="00496D47">
        <w:rPr>
          <w:color w:val="000000" w:themeColor="text1"/>
        </w:rPr>
        <w:t>[cit. 2021-04-01].</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&lt;https://pubmed.ncbi.nlm.nih.gov/25819801/&gt;.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B73B82">
        <w:rPr>
          <w:b/>
        </w:rPr>
        <w:t>NEPPELENBROEK, K. H. et al. 2014.</w:t>
      </w:r>
      <w:r w:rsidRPr="00496D47">
        <w:t xml:space="preserve"> Identification of </w:t>
      </w:r>
      <w:r w:rsidRPr="00496D47">
        <w:rPr>
          <w:i/>
        </w:rPr>
        <w:t>Candida</w:t>
      </w:r>
      <w:r>
        <w:t xml:space="preserve"> species in the clinical l</w:t>
      </w:r>
      <w:r w:rsidRPr="00496D47">
        <w:t>aboratory: A Review of Conventional, Comme</w:t>
      </w:r>
      <w:r>
        <w:t>rcial, and Molecular Techniques. In</w:t>
      </w:r>
      <w:r w:rsidRPr="00496D47">
        <w:t xml:space="preserve"> </w:t>
      </w:r>
      <w:r w:rsidRPr="00496D47">
        <w:rPr>
          <w:i/>
          <w:iCs/>
        </w:rPr>
        <w:t>Oral Diseases</w:t>
      </w:r>
      <w:r w:rsidRPr="00496D47">
        <w:t xml:space="preserve"> [online]. 2014, 20.4, 3</w:t>
      </w:r>
      <w:r>
        <w:t>29–44</w:t>
      </w:r>
      <w:r w:rsidRPr="00496D47">
        <w:t xml:space="preserve"> </w:t>
      </w:r>
      <w:r w:rsidRPr="00496D47">
        <w:rPr>
          <w:color w:val="000000" w:themeColor="text1"/>
        </w:rPr>
        <w:t xml:space="preserve">[cit. 2021-02-05]. Dostupné na internete: </w:t>
      </w:r>
      <w:r w:rsidRPr="00496D47">
        <w:t>&lt;</w:t>
      </w:r>
      <w:r w:rsidRPr="0087283D">
        <w:t>https://doi.org/10.1111/odi.12123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41F9B">
        <w:rPr>
          <w:b/>
        </w:rPr>
        <w:t>ORASCH, C. et al. 2013.</w:t>
      </w:r>
      <w:r w:rsidRPr="00496D47">
        <w:t xml:space="preserve"> </w:t>
      </w:r>
      <w:r w:rsidRPr="00496D47">
        <w:rPr>
          <w:i/>
        </w:rPr>
        <w:t>Candida</w:t>
      </w:r>
      <w:r>
        <w:t xml:space="preserve"> species d</w:t>
      </w:r>
      <w:r w:rsidRPr="00496D47">
        <w:t>istributio</w:t>
      </w:r>
      <w:r>
        <w:t>n and antifungal a</w:t>
      </w:r>
      <w:r w:rsidRPr="00496D47">
        <w:t>usceptibility testing according to european committee on antimicrobial susceptibility testing and new vs. old clinical and laboratory standards institute clinical breakpoints: a 6-year prospective candidaemia survey from the fungal i</w:t>
      </w:r>
      <w:r>
        <w:t xml:space="preserve">nfection network of switzerland. In </w:t>
      </w:r>
      <w:r w:rsidRPr="00496D47">
        <w:rPr>
          <w:i/>
          <w:iCs/>
        </w:rPr>
        <w:t>European Society of Clinical Infectious Diseases</w:t>
      </w:r>
      <w:r w:rsidRPr="00496D47">
        <w:t xml:space="preserve"> </w:t>
      </w:r>
      <w:r>
        <w:t>[online]. 2013, 698–705</w:t>
      </w:r>
      <w:r w:rsidRPr="00496D47">
        <w:t xml:space="preserve"> </w:t>
      </w:r>
      <w:r w:rsidRPr="00496D47">
        <w:rPr>
          <w:color w:val="000000" w:themeColor="text1"/>
        </w:rPr>
        <w:t>[cit. 2021-02-09]. Dostupné na internete: &lt;</w:t>
      </w:r>
      <w:hyperlink r:id="rId58" w:history="1">
        <w:r w:rsidRPr="0087283D">
          <w:rPr>
            <w:rStyle w:val="Hypertextovprepojenie"/>
            <w:color w:val="000000" w:themeColor="text1"/>
            <w:u w:val="none"/>
          </w:rPr>
          <w:t>https://doi.org/10.1111/1469-0691.12440</w:t>
        </w:r>
      </w:hyperlink>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7A25A4">
        <w:rPr>
          <w:b/>
          <w:color w:val="000000" w:themeColor="text1"/>
        </w:rPr>
        <w:t>OTČENÁŠEK, M. et al. 1991.</w:t>
      </w:r>
      <w:r w:rsidRPr="00496D47">
        <w:rPr>
          <w:color w:val="000000" w:themeColor="text1"/>
        </w:rPr>
        <w:t xml:space="preserve"> Vyšetřovací metody při mykotických onemocněních. Praha: Avicenum zdravotnické nakladate</w:t>
      </w:r>
      <w:r>
        <w:rPr>
          <w:color w:val="000000" w:themeColor="text1"/>
        </w:rPr>
        <w:t>lství, 1991, ISBN 80-201-0059-8</w:t>
      </w:r>
      <w:r w:rsidRPr="00496D47">
        <w:rPr>
          <w:color w:val="000000" w:themeColor="text1"/>
        </w:rPr>
        <w:t xml:space="preserve"> [cit. 2021-02-09].</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F403E0">
        <w:rPr>
          <w:b/>
        </w:rPr>
        <w:t>PÁNKOVÁ, R. 2012.</w:t>
      </w:r>
      <w:r>
        <w:t xml:space="preserve"> Komplexní Léčba Kandidóz. In </w:t>
      </w:r>
      <w:r w:rsidRPr="00F403E0">
        <w:rPr>
          <w:i/>
        </w:rPr>
        <w:t>Urologie pro praxi</w:t>
      </w:r>
      <w:r>
        <w:t xml:space="preserve"> [online]. 2012, </w:t>
      </w:r>
      <w:r w:rsidRPr="00496D47">
        <w:t xml:space="preserve">Dermatovenerologická klinika 1. LF UK a VFN, </w:t>
      </w:r>
      <w:r>
        <w:t>Praha, 209–11</w:t>
      </w:r>
      <w:r w:rsidRPr="00496D47">
        <w:t xml:space="preserve"> </w:t>
      </w:r>
      <w:r w:rsidRPr="00496D47">
        <w:rPr>
          <w:color w:val="000000" w:themeColor="text1"/>
        </w:rPr>
        <w:t>[cit. 2021-03-05]. Dostupné na internete: &lt;https://www.solen.cz/pdfs/uro/2012/05/05.pdf&gt;.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7A25A4">
        <w:rPr>
          <w:b/>
        </w:rPr>
        <w:t>PARMELAND, L. et al. 2013.</w:t>
      </w:r>
      <w:r w:rsidRPr="00496D47">
        <w:t xml:space="preserve"> </w:t>
      </w:r>
      <w:r>
        <w:rPr>
          <w:i/>
        </w:rPr>
        <w:t>Candida a</w:t>
      </w:r>
      <w:r w:rsidRPr="00496D47">
        <w:rPr>
          <w:i/>
        </w:rPr>
        <w:t xml:space="preserve">lbicans </w:t>
      </w:r>
      <w:r w:rsidRPr="00496D47">
        <w:t>and</w:t>
      </w:r>
      <w:r>
        <w:rPr>
          <w:i/>
        </w:rPr>
        <w:t xml:space="preserve"> non-candida a</w:t>
      </w:r>
      <w:r w:rsidRPr="00496D47">
        <w:rPr>
          <w:i/>
        </w:rPr>
        <w:t>lbicans</w:t>
      </w:r>
      <w:r w:rsidRPr="00496D47">
        <w:t xml:space="preserve"> Fungemia in an Institu</w:t>
      </w:r>
      <w:r>
        <w:t>tional Hospital during a Decade. In</w:t>
      </w:r>
      <w:r w:rsidRPr="00496D47">
        <w:t xml:space="preserve"> </w:t>
      </w:r>
      <w:r w:rsidRPr="00496D47">
        <w:rPr>
          <w:i/>
          <w:iCs/>
        </w:rPr>
        <w:t>Medical Mycology</w:t>
      </w:r>
      <w:r w:rsidRPr="00496D47">
        <w:t xml:space="preserve"> [online]. 2013,</w:t>
      </w:r>
      <w:r>
        <w:t xml:space="preserve"> 51.1, 33–37</w:t>
      </w:r>
      <w:r w:rsidRPr="00496D47">
        <w:t xml:space="preserve"> </w:t>
      </w:r>
      <w:r w:rsidRPr="00496D47">
        <w:rPr>
          <w:color w:val="000000" w:themeColor="text1"/>
        </w:rPr>
        <w:t>[cit. 2021-01-27]. Dostupné na internete: &lt;</w:t>
      </w:r>
      <w:r w:rsidRPr="0087283D">
        <w:t>https://doi.org/10.3109/13693786.2012.686673</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05643">
        <w:rPr>
          <w:b/>
        </w:rPr>
        <w:t>PILIŠIOVÁ, R. - PAULOVIČOVÁ, E. 2014</w:t>
      </w:r>
      <w:r w:rsidRPr="00496D47">
        <w:t xml:space="preserve">. Imunochemická a mikrobiologická </w:t>
      </w:r>
      <w:r w:rsidRPr="00496D47">
        <w:rPr>
          <w:i/>
        </w:rPr>
        <w:t>in vitro</w:t>
      </w:r>
      <w:r w:rsidRPr="00496D47">
        <w:t xml:space="preserve"> d</w:t>
      </w:r>
      <w:r>
        <w:t xml:space="preserve">iagnostika kandidových infekcií. In </w:t>
      </w:r>
      <w:r w:rsidRPr="00A21EEB">
        <w:rPr>
          <w:i/>
        </w:rPr>
        <w:t>Chemické listy</w:t>
      </w:r>
      <w:r w:rsidRPr="00496D47">
        <w:t xml:space="preserve"> [online]. 2014, Chemický ústav SAV, 108, 461, 457–61. </w:t>
      </w:r>
      <w:r>
        <w:rPr>
          <w:color w:val="000000" w:themeColor="text1"/>
        </w:rPr>
        <w:t>[cit. 2020-11-25]</w:t>
      </w:r>
      <w:r w:rsidRPr="00496D47">
        <w:rPr>
          <w:color w:val="000000" w:themeColor="text1"/>
        </w:rPr>
        <w:t xml:space="preserve"> Dostupné na internete: &lt;</w:t>
      </w:r>
      <w:r w:rsidRPr="00496D47">
        <w:t>http://www.chemicke-listy.cz/docs/full/2014_05_457-461.pdf&gt;.</w:t>
      </w:r>
    </w:p>
    <w:p w:rsidR="007F1DA8" w:rsidRDefault="007F1DA8" w:rsidP="007F1DA8">
      <w:pPr>
        <w:pStyle w:val="Odsekzoznamu"/>
        <w:numPr>
          <w:ilvl w:val="0"/>
          <w:numId w:val="5"/>
        </w:numPr>
        <w:spacing w:after="240" w:line="0" w:lineRule="atLeast"/>
        <w:ind w:left="680" w:hanging="680"/>
        <w:rPr>
          <w:color w:val="000000" w:themeColor="text1"/>
        </w:rPr>
      </w:pPr>
      <w:r w:rsidRPr="00544BF7">
        <w:rPr>
          <w:b/>
          <w:color w:val="000000" w:themeColor="text1"/>
        </w:rPr>
        <w:t>PLAYER.SLIDEPLAYER.</w:t>
      </w:r>
      <w:r>
        <w:rPr>
          <w:color w:val="000000" w:themeColor="text1"/>
        </w:rPr>
        <w:t xml:space="preserve"> [online]</w:t>
      </w:r>
      <w:r w:rsidRPr="00496D47">
        <w:rPr>
          <w:color w:val="000000" w:themeColor="text1"/>
        </w:rPr>
        <w:t xml:space="preserve"> [cit.2020-12-06]. Dostupné na internete: &lt;</w:t>
      </w:r>
      <w:r w:rsidRPr="0087283D">
        <w:t>https://player.slideplayer.cz/18/5833973/#</w:t>
      </w:r>
      <w:r w:rsidRPr="00496D47">
        <w:rPr>
          <w:color w:val="000000" w:themeColor="text1"/>
        </w:rPr>
        <w:t>&gt;.</w:t>
      </w:r>
    </w:p>
    <w:p w:rsidR="007F1DA8" w:rsidRPr="00496D47" w:rsidRDefault="007F1DA8" w:rsidP="007F1DA8">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pPr>
      <w:r w:rsidRPr="00827699">
        <w:rPr>
          <w:b/>
        </w:rPr>
        <w:t>P</w:t>
      </w:r>
      <w:r w:rsidRPr="00827699">
        <w:rPr>
          <w:b/>
          <w:shd w:val="clear" w:color="auto" w:fill="FFFFFF"/>
        </w:rPr>
        <w:t>ÖCZOVÁ, M. 2020.</w:t>
      </w:r>
      <w:r w:rsidRPr="00496D47">
        <w:rPr>
          <w:shd w:val="clear" w:color="auto" w:fill="FFFFFF"/>
        </w:rPr>
        <w:t xml:space="preserve"> Mikromorfologické znaky mikroskopických húb.</w:t>
      </w:r>
      <w:r>
        <w:rPr>
          <w:shd w:val="clear" w:color="auto" w:fill="FFFFFF"/>
        </w:rPr>
        <w:t xml:space="preserve"> [online]</w:t>
      </w:r>
      <w:r w:rsidRPr="00496D47">
        <w:rPr>
          <w:shd w:val="clear" w:color="auto" w:fill="FFFFFF"/>
        </w:rPr>
        <w:t xml:space="preserve"> </w:t>
      </w:r>
      <w:r w:rsidRPr="00496D47">
        <w:t>[cit. 2021-02-25].</w:t>
      </w:r>
      <w:r>
        <w:t xml:space="preserve"> Dostupné na internete</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POLLARD, M. - G., FUNG, J. C. 2017</w:t>
      </w:r>
      <w:r w:rsidRPr="00496D47">
        <w:t>. In vivo imaging of budding yeast meiosis</w:t>
      </w:r>
      <w:r>
        <w:t>. I</w:t>
      </w:r>
      <w:r w:rsidRPr="00496D47">
        <w:t xml:space="preserve">n </w:t>
      </w:r>
      <w:r w:rsidRPr="00496D47">
        <w:rPr>
          <w:i/>
          <w:iCs/>
        </w:rPr>
        <w:t>Methods in Molecular Biology</w:t>
      </w:r>
      <w:r w:rsidRPr="00496D47">
        <w:t xml:space="preserve"> </w:t>
      </w:r>
      <w:r w:rsidRPr="00496D47">
        <w:rPr>
          <w:color w:val="000000" w:themeColor="text1"/>
        </w:rPr>
        <w:t xml:space="preserve">[online]. </w:t>
      </w:r>
      <w:r w:rsidRPr="00496D47">
        <w:t xml:space="preserve">2017, Humana Press Inc., </w:t>
      </w:r>
      <w:r w:rsidRPr="00496D47">
        <w:rPr>
          <w:smallCaps/>
        </w:rPr>
        <w:t>mcdlxxi</w:t>
      </w:r>
      <w:r>
        <w:t>, 175–86</w:t>
      </w:r>
      <w:r w:rsidRPr="00496D47">
        <w:t xml:space="preserve"> </w:t>
      </w:r>
      <w:r>
        <w:t>[</w:t>
      </w:r>
      <w:r w:rsidRPr="00496D47">
        <w:rPr>
          <w:color w:val="000000" w:themeColor="text1"/>
        </w:rPr>
        <w:t xml:space="preserve">cit. 2021-01-22]. Dostupné na internete: </w:t>
      </w:r>
      <w:r w:rsidRPr="00496D47">
        <w:t xml:space="preserve"> </w:t>
      </w:r>
      <w:r w:rsidRPr="00496D47">
        <w:rPr>
          <w:color w:val="000000" w:themeColor="text1"/>
        </w:rPr>
        <w:t>&lt;</w:t>
      </w:r>
      <w:r w:rsidRPr="0087283D">
        <w:t>https://doi.org/10.1007/978-1-4939-6340-9_9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lastRenderedPageBreak/>
        <w:t>PRAMANICK, R. et al. 2019.</w:t>
      </w:r>
      <w:r w:rsidRPr="00496D47">
        <w:t xml:space="preserve"> Vaginal microbiota of asymptomatic bacterial vaginosis and vulvovaginal candidiasis: are they different from normal microbiota?</w:t>
      </w:r>
      <w:r>
        <w:t xml:space="preserve">. In </w:t>
      </w:r>
      <w:r w:rsidRPr="00496D47">
        <w:rPr>
          <w:i/>
          <w:iCs/>
        </w:rPr>
        <w:t>Microbial Pathogenesis</w:t>
      </w:r>
      <w:r w:rsidRPr="00496D47">
        <w:t xml:space="preserve"> </w:t>
      </w:r>
      <w:r w:rsidRPr="00496D47">
        <w:rPr>
          <w:color w:val="000000" w:themeColor="text1"/>
        </w:rPr>
        <w:t xml:space="preserve">[online]. </w:t>
      </w:r>
      <w:r>
        <w:t>2019, 134</w:t>
      </w:r>
      <w:r w:rsidRPr="00496D47">
        <w:t xml:space="preserve"> </w:t>
      </w:r>
      <w:r w:rsidRPr="00496D47">
        <w:rPr>
          <w:color w:val="000000" w:themeColor="text1"/>
        </w:rPr>
        <w:t>[cit. 2021-01-14]. Dostupné na internete: &lt;</w:t>
      </w:r>
      <w:r w:rsidRPr="0087283D">
        <w:t>https://doi.org/10.1016/j.micpath.2019.103599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544BF7">
        <w:rPr>
          <w:b/>
        </w:rPr>
        <w:t>PRINGLE, J. R. et al. 1989.</w:t>
      </w:r>
      <w:r w:rsidRPr="00496D47">
        <w:t xml:space="preserve"> Fluorescence </w:t>
      </w:r>
      <w:r>
        <w:t>microscopy methods for yeast.</w:t>
      </w:r>
      <w:r w:rsidRPr="00496D47">
        <w:t xml:space="preserve"> </w:t>
      </w:r>
      <w:r>
        <w:t xml:space="preserve">In </w:t>
      </w:r>
      <w:r w:rsidRPr="00496D47">
        <w:rPr>
          <w:i/>
          <w:iCs/>
        </w:rPr>
        <w:t>Methods in Cell Biology</w:t>
      </w:r>
      <w:r w:rsidRPr="00496D47">
        <w:rPr>
          <w:color w:val="000000" w:themeColor="text1"/>
        </w:rPr>
        <w:t xml:space="preserve"> [online]. </w:t>
      </w:r>
      <w:r>
        <w:t>1989, 31.C, 357–435</w:t>
      </w:r>
      <w:r w:rsidRPr="00496D47">
        <w:t xml:space="preserve"> </w:t>
      </w:r>
      <w:r w:rsidRPr="00496D47">
        <w:rPr>
          <w:color w:val="000000" w:themeColor="text1"/>
        </w:rPr>
        <w:t xml:space="preserve">[cit. 2021-03-14]. Dostupné na internete:&lt; </w:t>
      </w:r>
      <w:r w:rsidRPr="0087283D">
        <w:t>https://doi.org/10.1016/S0091-679X(08)61620-9</w:t>
      </w:r>
      <w:r w:rsidRPr="00496D47">
        <w:rPr>
          <w:color w:val="000000" w:themeColor="text1"/>
        </w:rPr>
        <w:t>&gt;.</w:t>
      </w:r>
    </w:p>
    <w:p w:rsidR="007F1DA8" w:rsidRDefault="007F1DA8" w:rsidP="007F1DA8">
      <w:pPr>
        <w:pStyle w:val="Odsekzoznamu"/>
        <w:numPr>
          <w:ilvl w:val="0"/>
          <w:numId w:val="5"/>
        </w:numPr>
        <w:spacing w:after="240" w:line="0" w:lineRule="atLeast"/>
        <w:ind w:left="680" w:hanging="680"/>
        <w:rPr>
          <w:color w:val="000000" w:themeColor="text1"/>
        </w:rPr>
      </w:pPr>
      <w:r w:rsidRPr="00827699">
        <w:rPr>
          <w:b/>
          <w:color w:val="000000" w:themeColor="text1"/>
        </w:rPr>
        <w:t>RAST A ROZMNOŽOVANIE</w:t>
      </w:r>
      <w:r>
        <w:rPr>
          <w:color w:val="000000" w:themeColor="text1"/>
        </w:rPr>
        <w:t xml:space="preserve"> [online]</w:t>
      </w:r>
      <w:r w:rsidRPr="00496D47">
        <w:rPr>
          <w:color w:val="000000" w:themeColor="text1"/>
        </w:rPr>
        <w:t xml:space="preserve"> [cit. 2020-11-20]. Dostupné na internete:        &lt;</w:t>
      </w:r>
      <w:r w:rsidRPr="00496D47">
        <w:t xml:space="preserve"> </w:t>
      </w:r>
      <w:r w:rsidRPr="0087283D">
        <w:t>https://uniba.sk/fileadmin/prif/envi/kpe/environ_mikrobiologia/07.pdf</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827699">
        <w:rPr>
          <w:b/>
        </w:rPr>
        <w:t>RUHNKE, M. 2006.</w:t>
      </w:r>
      <w:r w:rsidRPr="00496D47">
        <w:t xml:space="preserve"> Epidemiology of </w:t>
      </w:r>
      <w:r w:rsidRPr="00496D47">
        <w:rPr>
          <w:i/>
        </w:rPr>
        <w:t>Candida albicans</w:t>
      </w:r>
      <w:r w:rsidRPr="00496D47">
        <w:t xml:space="preserve"> infections and role of </w:t>
      </w:r>
      <w:r>
        <w:rPr>
          <w:i/>
        </w:rPr>
        <w:t>non-C</w:t>
      </w:r>
      <w:r w:rsidRPr="00496D47">
        <w:rPr>
          <w:i/>
        </w:rPr>
        <w:t>andida albicans</w:t>
      </w:r>
      <w:r>
        <w:t xml:space="preserve"> yeasts. In </w:t>
      </w:r>
      <w:r w:rsidRPr="00496D47">
        <w:rPr>
          <w:i/>
          <w:iCs/>
        </w:rPr>
        <w:t>Current Drug Targets</w:t>
      </w:r>
      <w:r w:rsidRPr="00496D47">
        <w:t xml:space="preserve"> </w:t>
      </w:r>
      <w:r w:rsidRPr="00496D47">
        <w:rPr>
          <w:color w:val="000000" w:themeColor="text1"/>
        </w:rPr>
        <w:t xml:space="preserve">[online]. </w:t>
      </w:r>
      <w:r>
        <w:t xml:space="preserve">2006, 495–504 </w:t>
      </w:r>
      <w:r w:rsidRPr="00496D47">
        <w:rPr>
          <w:color w:val="000000" w:themeColor="text1"/>
        </w:rPr>
        <w:t xml:space="preserve">[cit. 2021-03-14]. Dostupné na internete: </w:t>
      </w:r>
      <w:r w:rsidRPr="00496D47">
        <w:t xml:space="preserve"> &lt;</w:t>
      </w:r>
      <w:r w:rsidRPr="0087283D">
        <w:t>https://doi.org/10.2174/138945006776359421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F16E1B">
        <w:rPr>
          <w:b/>
        </w:rPr>
        <w:t>RŮŽIČKA, F. et al. 2007</w:t>
      </w:r>
      <w:r>
        <w:t xml:space="preserve">. Kvasinkový biofilm v humánní medicíně. In </w:t>
      </w:r>
      <w:r w:rsidRPr="00496D47">
        <w:rPr>
          <w:i/>
          <w:iCs/>
        </w:rPr>
        <w:t>Kli</w:t>
      </w:r>
      <w:r>
        <w:rPr>
          <w:i/>
          <w:iCs/>
        </w:rPr>
        <w:t>nicka Mikrobiologie a infekcni l</w:t>
      </w:r>
      <w:r w:rsidRPr="00496D47">
        <w:rPr>
          <w:i/>
          <w:iCs/>
        </w:rPr>
        <w:t>ekarstvi</w:t>
      </w:r>
      <w:r w:rsidRPr="00496D47">
        <w:t xml:space="preserve"> </w:t>
      </w:r>
      <w:r w:rsidRPr="00496D47">
        <w:rPr>
          <w:color w:val="000000" w:themeColor="text1"/>
        </w:rPr>
        <w:t>[online].</w:t>
      </w:r>
      <w:r>
        <w:t xml:space="preserve"> 2007, 145–49</w:t>
      </w:r>
      <w:r w:rsidRPr="00496D47">
        <w:t xml:space="preserve"> </w:t>
      </w:r>
      <w:r w:rsidRPr="00496D47">
        <w:rPr>
          <w:color w:val="000000" w:themeColor="text1"/>
        </w:rPr>
        <w:t>[cit. 2021-03-11]. Dostupné na internete: &lt;</w:t>
      </w:r>
      <w:r w:rsidRPr="0087283D">
        <w:t>https://pubmed.ncbi.nlm.nih.gov/17929219/</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1361B">
        <w:rPr>
          <w:b/>
        </w:rPr>
        <w:t>RŮŽIČKOVÁ-</w:t>
      </w:r>
      <w:r>
        <w:rPr>
          <w:b/>
        </w:rPr>
        <w:t>JAREŠOVÁ, LUCIE</w:t>
      </w:r>
      <w:r w:rsidRPr="0021361B">
        <w:rPr>
          <w:b/>
        </w:rPr>
        <w:t xml:space="preserve"> 2016.</w:t>
      </w:r>
      <w:r w:rsidRPr="00496D47">
        <w:t xml:space="preserve"> </w:t>
      </w:r>
      <w:r>
        <w:t xml:space="preserve">Povrchové kožní mykózy a péče o pokožku postiženou plísní. In </w:t>
      </w:r>
      <w:r w:rsidRPr="00496D47">
        <w:rPr>
          <w:i/>
          <w:iCs/>
        </w:rPr>
        <w:t>Dermatologie pro Praxi</w:t>
      </w:r>
      <w:r w:rsidRPr="00496D47">
        <w:t xml:space="preserve"> </w:t>
      </w:r>
      <w:r w:rsidRPr="00496D47">
        <w:rPr>
          <w:color w:val="000000" w:themeColor="text1"/>
        </w:rPr>
        <w:t xml:space="preserve">[online]. </w:t>
      </w:r>
      <w:r>
        <w:t>2016, 20–23</w:t>
      </w:r>
      <w:r w:rsidRPr="00496D47">
        <w:t xml:space="preserve"> </w:t>
      </w:r>
      <w:r w:rsidRPr="00496D47">
        <w:rPr>
          <w:color w:val="000000" w:themeColor="text1"/>
        </w:rPr>
        <w:t>[cit. 2021-03-09]. Dostupné na internete: &lt;</w:t>
      </w:r>
      <w:r w:rsidRPr="0087283D">
        <w:t>https://doi.org/10.36290/der.2016.005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237455">
        <w:rPr>
          <w:b/>
        </w:rPr>
        <w:t>SEYOUM, E. et al. 2020.</w:t>
      </w:r>
      <w:r w:rsidRPr="00496D47">
        <w:t xml:space="preserve"> Distribution of </w:t>
      </w:r>
      <w:r>
        <w:rPr>
          <w:i/>
        </w:rPr>
        <w:t>Candida a</w:t>
      </w:r>
      <w:r w:rsidRPr="00496D47">
        <w:rPr>
          <w:i/>
        </w:rPr>
        <w:t>lbicans</w:t>
      </w:r>
      <w:r w:rsidRPr="00496D47">
        <w:t xml:space="preserve"> and </w:t>
      </w:r>
      <w:r>
        <w:rPr>
          <w:i/>
        </w:rPr>
        <w:t>non-a</w:t>
      </w:r>
      <w:r w:rsidRPr="00496D47">
        <w:rPr>
          <w:i/>
        </w:rPr>
        <w:t>lbicans</w:t>
      </w:r>
      <w:r w:rsidRPr="00496D47">
        <w:t xml:space="preserve"> </w:t>
      </w:r>
      <w:r w:rsidRPr="00496D47">
        <w:rPr>
          <w:i/>
        </w:rPr>
        <w:t>Candida</w:t>
      </w:r>
      <w:r>
        <w:t xml:space="preserve"> s</w:t>
      </w:r>
      <w:r w:rsidRPr="00496D47">
        <w:t>pecies isolated in different clinical samples and their in vitro antifungal suscetibity profile in ethiopia</w:t>
      </w:r>
      <w:r>
        <w:t>.</w:t>
      </w:r>
      <w:r w:rsidRPr="00496D47">
        <w:t xml:space="preserve"> </w:t>
      </w:r>
      <w:r>
        <w:t xml:space="preserve">In </w:t>
      </w:r>
      <w:r w:rsidRPr="00496D47">
        <w:rPr>
          <w:i/>
          <w:iCs/>
        </w:rPr>
        <w:t>BMC Infectious Diseases</w:t>
      </w:r>
      <w:r w:rsidRPr="00496D47">
        <w:rPr>
          <w:color w:val="000000" w:themeColor="text1"/>
        </w:rPr>
        <w:t xml:space="preserve"> [online]. 2020,</w:t>
      </w:r>
      <w:r>
        <w:t xml:space="preserve"> 20.1</w:t>
      </w:r>
      <w:r w:rsidRPr="00496D47">
        <w:t xml:space="preserve"> </w:t>
      </w:r>
      <w:r w:rsidRPr="00496D47">
        <w:rPr>
          <w:color w:val="000000" w:themeColor="text1"/>
        </w:rPr>
        <w:t xml:space="preserve">[cit. 2021-03-05]. Dostupné na internete: </w:t>
      </w:r>
      <w:r w:rsidRPr="00496D47">
        <w:t xml:space="preserve"> &lt;</w:t>
      </w:r>
      <w:r w:rsidRPr="0087283D">
        <w:t>https://doi.org/10.1186/s12879-020-4883-5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387536">
        <w:rPr>
          <w:b/>
        </w:rPr>
        <w:t xml:space="preserve">SHAMLY, V. et al. 2014. </w:t>
      </w:r>
      <w:r w:rsidRPr="00496D47">
        <w:t>Comparison of microscopic morphology of fungi using lactophenol cotton blue, iodine glycerol and congo red formaldehyde staining</w:t>
      </w:r>
      <w:r>
        <w:t xml:space="preserve">. In </w:t>
      </w:r>
      <w:r w:rsidRPr="00496D47">
        <w:rPr>
          <w:i/>
          <w:iCs/>
        </w:rPr>
        <w:t>Journal of Clinical and Diagnostic Research</w:t>
      </w:r>
      <w:r w:rsidRPr="00496D47">
        <w:t xml:space="preserve"> </w:t>
      </w:r>
      <w:r w:rsidRPr="00496D47">
        <w:rPr>
          <w:color w:val="000000" w:themeColor="text1"/>
        </w:rPr>
        <w:t xml:space="preserve">[online]. 2014, </w:t>
      </w:r>
      <w:r w:rsidRPr="00496D47">
        <w:t>(Journal of c</w:t>
      </w:r>
      <w:r>
        <w:t>linical and diagnostic research)</w:t>
      </w:r>
      <w:r w:rsidRPr="00496D47">
        <w:rPr>
          <w:color w:val="000000" w:themeColor="text1"/>
        </w:rPr>
        <w:t xml:space="preserve"> [cit. 2021-03-05]. Dostupné na internete: &lt;</w:t>
      </w:r>
      <w:r w:rsidRPr="0087283D">
        <w:t>https://doi.org/10.7860/JCDR/2014/8521.4535</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642E">
        <w:rPr>
          <w:b/>
        </w:rPr>
        <w:t>SHERWOOD, R. K. – BENNETT R. J. 2009</w:t>
      </w:r>
      <w:r w:rsidRPr="00496D47">
        <w:t>. Fungal meiosis and parasexual reproduction-lessons from pathogenic yeast</w:t>
      </w:r>
      <w:r>
        <w:t>. In</w:t>
      </w:r>
      <w:r w:rsidRPr="00496D47">
        <w:t xml:space="preserve"> </w:t>
      </w:r>
      <w:r w:rsidRPr="00496D47">
        <w:rPr>
          <w:i/>
          <w:iCs/>
        </w:rPr>
        <w:t>Current Opinion in Microbiology</w:t>
      </w:r>
      <w:r w:rsidRPr="00496D47">
        <w:t xml:space="preserve"> </w:t>
      </w:r>
      <w:r w:rsidRPr="00496D47">
        <w:rPr>
          <w:color w:val="000000" w:themeColor="text1"/>
        </w:rPr>
        <w:t xml:space="preserve">[online]. 2009, </w:t>
      </w:r>
      <w:r>
        <w:t>599–607</w:t>
      </w:r>
      <w:r w:rsidRPr="00496D47">
        <w:t xml:space="preserve"> </w:t>
      </w:r>
      <w:r w:rsidRPr="00496D47">
        <w:rPr>
          <w:color w:val="000000" w:themeColor="text1"/>
        </w:rPr>
        <w:t>[cit. 2021-02-22]. Dostupné na internete: &lt;</w:t>
      </w:r>
      <w:r w:rsidRPr="0087283D">
        <w:t>https://doi.org/10.1016/j.mib.2009.09.005</w:t>
      </w:r>
      <w:r w:rsidRPr="00496D47">
        <w:rPr>
          <w:color w:val="000000" w:themeColor="text1"/>
        </w:rPr>
        <w:t>&gt;.</w:t>
      </w:r>
    </w:p>
    <w:p w:rsidR="007F1DA8" w:rsidRPr="00496D47" w:rsidRDefault="007F1DA8" w:rsidP="007F1DA8">
      <w:pPr>
        <w:pStyle w:val="Odsekzoznamu"/>
        <w:numPr>
          <w:ilvl w:val="0"/>
          <w:numId w:val="5"/>
        </w:numPr>
        <w:spacing w:after="240" w:line="0" w:lineRule="atLeast"/>
        <w:ind w:left="680" w:hanging="680"/>
        <w:rPr>
          <w:color w:val="000000" w:themeColor="text1"/>
        </w:rPr>
      </w:pPr>
      <w:r w:rsidRPr="00A4289D">
        <w:rPr>
          <w:b/>
          <w:color w:val="000000" w:themeColor="text1"/>
        </w:rPr>
        <w:t>SHUTTERSTOCK.</w:t>
      </w:r>
      <w:r w:rsidRPr="00496D47">
        <w:rPr>
          <w:color w:val="000000" w:themeColor="text1"/>
        </w:rPr>
        <w:t xml:space="preserve"> [online]. [cit.2020-12-06]. Dostupné na internete: &lt;</w:t>
      </w:r>
      <w:r w:rsidRPr="0087283D">
        <w:t>https://www.shutterstock.com/cs/image-vector/yeast-structure-diagram-microbiology-lecture-1692595891</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A4289D">
        <w:rPr>
          <w:b/>
        </w:rPr>
        <w:t>SILVA, S. et al. 2012.</w:t>
      </w:r>
      <w:r w:rsidRPr="00496D47">
        <w:t xml:space="preserve"> </w:t>
      </w:r>
      <w:r>
        <w:rPr>
          <w:i/>
        </w:rPr>
        <w:t>Candida g</w:t>
      </w:r>
      <w:r w:rsidRPr="00496D47">
        <w:rPr>
          <w:i/>
        </w:rPr>
        <w:t xml:space="preserve">labrata, Candida Parapsilosis </w:t>
      </w:r>
      <w:r w:rsidRPr="00496D47">
        <w:t>and</w:t>
      </w:r>
      <w:r>
        <w:rPr>
          <w:i/>
        </w:rPr>
        <w:t xml:space="preserve"> Candida t</w:t>
      </w:r>
      <w:r w:rsidRPr="00496D47">
        <w:rPr>
          <w:i/>
        </w:rPr>
        <w:t>ropicalis</w:t>
      </w:r>
      <w:r w:rsidRPr="00496D47">
        <w:t>: biology, epidemiology, pathogenicity and antifungal resistance</w:t>
      </w:r>
      <w:r>
        <w:t>. In</w:t>
      </w:r>
      <w:r w:rsidRPr="00496D47">
        <w:t xml:space="preserve"> </w:t>
      </w:r>
      <w:r w:rsidRPr="00496D47">
        <w:rPr>
          <w:i/>
          <w:iCs/>
        </w:rPr>
        <w:t>FEMS Microbiology Reviews</w:t>
      </w:r>
      <w:r w:rsidRPr="00496D47">
        <w:t xml:space="preserve"> </w:t>
      </w:r>
      <w:r w:rsidRPr="00496D47">
        <w:rPr>
          <w:color w:val="000000" w:themeColor="text1"/>
        </w:rPr>
        <w:t xml:space="preserve">[online].  2012, </w:t>
      </w:r>
      <w:r>
        <w:t>288–305</w:t>
      </w:r>
      <w:r w:rsidRPr="00496D47">
        <w:t xml:space="preserve"> </w:t>
      </w:r>
      <w:r w:rsidRPr="00496D47">
        <w:rPr>
          <w:color w:val="000000" w:themeColor="text1"/>
        </w:rPr>
        <w:t>[cit. 2021-02-12]. Dostupné na internete:</w:t>
      </w:r>
      <w:r w:rsidRPr="00496D47">
        <w:t xml:space="preserve"> &lt;</w:t>
      </w:r>
      <w:r w:rsidRPr="0087283D">
        <w:t>https://doi.org/10.1111/j.1574-6976.2011.00278.x</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1D38E5">
        <w:rPr>
          <w:b/>
        </w:rPr>
        <w:lastRenderedPageBreak/>
        <w:t>SMITS, G. J. et al. 1999.</w:t>
      </w:r>
      <w:r w:rsidRPr="00496D47">
        <w:t xml:space="preserve"> Cell Wall dynamics in yeast</w:t>
      </w:r>
      <w:r>
        <w:t>. In</w:t>
      </w:r>
      <w:r w:rsidRPr="00496D47">
        <w:t xml:space="preserve"> </w:t>
      </w:r>
      <w:r w:rsidRPr="00496D47">
        <w:rPr>
          <w:i/>
          <w:iCs/>
        </w:rPr>
        <w:t>Current Opinion in Microbiology</w:t>
      </w:r>
      <w:r w:rsidRPr="00496D47">
        <w:t xml:space="preserve"> </w:t>
      </w:r>
      <w:r w:rsidRPr="00496D47">
        <w:rPr>
          <w:color w:val="000000" w:themeColor="text1"/>
        </w:rPr>
        <w:t>[online]. 1999, 348–52. [cit. 2021-02-12]. Dostupné na internete: &lt;</w:t>
      </w:r>
      <w:r w:rsidRPr="0087283D">
        <w:t>https://doi.org/10.1016/S1369-5274(99)80061-7</w:t>
      </w:r>
      <w:r w:rsidRPr="00496D47">
        <w:rPr>
          <w:color w:val="000000" w:themeColor="text1"/>
        </w:rPr>
        <w:t>&gt;.</w:t>
      </w:r>
    </w:p>
    <w:p w:rsidR="007F1DA8" w:rsidRPr="001D38E5" w:rsidRDefault="007F1DA8" w:rsidP="007F1DA8">
      <w:pPr>
        <w:pStyle w:val="Odsekzoznamu"/>
        <w:numPr>
          <w:ilvl w:val="0"/>
          <w:numId w:val="5"/>
        </w:numPr>
        <w:spacing w:after="240" w:line="0" w:lineRule="atLeast"/>
        <w:ind w:left="680" w:hanging="680"/>
        <w:rPr>
          <w:color w:val="000000" w:themeColor="text1"/>
        </w:rPr>
      </w:pPr>
      <w:r w:rsidRPr="00404A2E">
        <w:rPr>
          <w:b/>
        </w:rPr>
        <w:t>SMOLINSKÁ, M. 2017.</w:t>
      </w:r>
      <w:r w:rsidRPr="00496D47">
        <w:t xml:space="preserve"> Ekológia a taxonómia mikroorganizmov. [online].</w:t>
      </w:r>
      <w:r>
        <w:t xml:space="preserve"> Bratislava</w:t>
      </w:r>
      <w:r w:rsidRPr="00496D47">
        <w:t xml:space="preserve"> 2017, [cit. 2021-02-22]. Dostupné na internete.</w:t>
      </w:r>
    </w:p>
    <w:p w:rsidR="001D38E5" w:rsidRPr="00496D47" w:rsidRDefault="001D38E5" w:rsidP="001D38E5">
      <w:pPr>
        <w:pStyle w:val="Odsekzoznamu"/>
        <w:spacing w:after="240" w:line="0" w:lineRule="atLeast"/>
        <w:ind w:left="680" w:firstLine="0"/>
        <w:rPr>
          <w:color w:val="000000" w:themeColor="text1"/>
        </w:rPr>
      </w:pPr>
    </w:p>
    <w:p w:rsidR="007F1DA8" w:rsidRPr="00496D47" w:rsidRDefault="007F1DA8" w:rsidP="007F1DA8">
      <w:pPr>
        <w:pStyle w:val="Odsekzoznamu"/>
        <w:numPr>
          <w:ilvl w:val="0"/>
          <w:numId w:val="5"/>
        </w:numPr>
        <w:spacing w:after="240" w:line="0" w:lineRule="atLeast"/>
        <w:ind w:left="680" w:hanging="680"/>
        <w:rPr>
          <w:rStyle w:val="Siln"/>
          <w:b w:val="0"/>
          <w:bCs w:val="0"/>
          <w:color w:val="000000" w:themeColor="text1"/>
        </w:rPr>
      </w:pPr>
      <w:r w:rsidRPr="00D148CF">
        <w:rPr>
          <w:b/>
          <w:color w:val="000000" w:themeColor="text1"/>
        </w:rPr>
        <w:t>SMVN.SCOT.NHS</w:t>
      </w:r>
      <w:r>
        <w:rPr>
          <w:color w:val="000000" w:themeColor="text1"/>
        </w:rPr>
        <w:t>. [online]</w:t>
      </w:r>
      <w:r w:rsidRPr="00496D47">
        <w:rPr>
          <w:color w:val="000000" w:themeColor="text1"/>
        </w:rPr>
        <w:t xml:space="preserve"> [cit. 2021-02-18]. Dostupné na internete: &lt;</w:t>
      </w:r>
      <w:r w:rsidRPr="00496D47">
        <w:t>https://www.smvn.scot.nhs.uk/wp-content/uploads/2017/09/Candida-auris-update-November-2017.pdf</w:t>
      </w:r>
      <w:r w:rsidRPr="00496D47">
        <w:rPr>
          <w:rStyle w:val="Siln"/>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148CF">
        <w:rPr>
          <w:b/>
        </w:rPr>
        <w:t>TADDEI, A. -  GASSER S. M. 2012</w:t>
      </w:r>
      <w:r w:rsidRPr="00496D47">
        <w:t>. Structure and function in the budding yeast nucleus</w:t>
      </w:r>
      <w:r>
        <w:t xml:space="preserve">. In </w:t>
      </w:r>
      <w:r w:rsidRPr="00496D47">
        <w:rPr>
          <w:i/>
          <w:iCs/>
        </w:rPr>
        <w:t>Genetics</w:t>
      </w:r>
      <w:r w:rsidRPr="00496D47">
        <w:t xml:space="preserve"> </w:t>
      </w:r>
      <w:r w:rsidRPr="00496D47">
        <w:rPr>
          <w:color w:val="000000" w:themeColor="text1"/>
        </w:rPr>
        <w:t xml:space="preserve">[online]. 2012, </w:t>
      </w:r>
      <w:r>
        <w:t>107–29</w:t>
      </w:r>
      <w:r w:rsidRPr="00496D47">
        <w:t xml:space="preserve"> </w:t>
      </w:r>
      <w:r w:rsidRPr="00496D47">
        <w:rPr>
          <w:color w:val="000000" w:themeColor="text1"/>
        </w:rPr>
        <w:t xml:space="preserve">[cit. 2021-01-14]. </w:t>
      </w:r>
      <w:r w:rsidRPr="00496D47">
        <w:t xml:space="preserve">Dostupné na internete: </w:t>
      </w:r>
      <w:r w:rsidRPr="00496D47">
        <w:rPr>
          <w:color w:val="000000" w:themeColor="text1"/>
        </w:rPr>
        <w:t>&lt;</w:t>
      </w:r>
      <w:r w:rsidRPr="0087283D">
        <w:t>https://doi.org/10.1534/genetics.112.140608</w:t>
      </w:r>
      <w:r w:rsidRPr="00496D47">
        <w:rPr>
          <w:color w:val="000000" w:themeColor="text1"/>
        </w:rPr>
        <w:t>&gt;.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D63290">
        <w:rPr>
          <w:b/>
        </w:rPr>
        <w:t>TAEI, M. et al. 2019.</w:t>
      </w:r>
      <w:r w:rsidRPr="00496D47">
        <w:t xml:space="preserve"> An </w:t>
      </w:r>
      <w:r>
        <w:t xml:space="preserve">alarming rise of </w:t>
      </w:r>
      <w:r w:rsidRPr="00D63290">
        <w:rPr>
          <w:i/>
        </w:rPr>
        <w:t>non-albicans Candida</w:t>
      </w:r>
      <w:r w:rsidRPr="00496D47">
        <w:t xml:space="preserve"> species and uncommon yeasts in the clinical samples; a combination of various molecular techniques for ide</w:t>
      </w:r>
      <w:r>
        <w:t xml:space="preserve">ntification of etiologic agents. In </w:t>
      </w:r>
      <w:r w:rsidRPr="00496D47">
        <w:rPr>
          <w:i/>
          <w:iCs/>
        </w:rPr>
        <w:t>BMC Research Notes</w:t>
      </w:r>
      <w:r>
        <w:t xml:space="preserve"> </w:t>
      </w:r>
      <w:r w:rsidRPr="00496D47">
        <w:rPr>
          <w:color w:val="000000" w:themeColor="text1"/>
        </w:rPr>
        <w:t>[online].  2019</w:t>
      </w:r>
      <w:r w:rsidRPr="00496D47">
        <w:t xml:space="preserve">  </w:t>
      </w:r>
      <w:r w:rsidRPr="00496D47">
        <w:rPr>
          <w:color w:val="000000" w:themeColor="text1"/>
        </w:rPr>
        <w:t xml:space="preserve">[cit. 2021-01-18]. </w:t>
      </w:r>
      <w:r w:rsidRPr="00496D47">
        <w:t xml:space="preserve"> Dostupné na internete: &lt;https://doi.org/10.1186/s13104-019-4811-1&gt;.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rPr>
          <w:color w:val="000000" w:themeColor="text1"/>
        </w:rPr>
      </w:pPr>
      <w:r w:rsidRPr="00BE5CE8">
        <w:rPr>
          <w:b/>
        </w:rPr>
        <w:t>VAN VEEN, S.Q. et al. 2010</w:t>
      </w:r>
      <w:r w:rsidRPr="00496D47">
        <w:t xml:space="preserve">. High-throughput identification of bacteria and yeast by matrix-assisted laser desorption ionization–time of flight mass spectrometry in conventional medical microbiology laboratories. </w:t>
      </w:r>
      <w:r>
        <w:t xml:space="preserve">In </w:t>
      </w:r>
      <w:r w:rsidRPr="00BE5CE8">
        <w:rPr>
          <w:i/>
        </w:rPr>
        <w:t>Journal of Clinical Microbiology</w:t>
      </w:r>
      <w:r w:rsidRPr="00496D47">
        <w:t xml:space="preserve"> </w:t>
      </w:r>
      <w:r>
        <w:t>[online]. 2010,</w:t>
      </w:r>
      <w:r w:rsidRPr="00496D47">
        <w:t xml:space="preserve"> </w:t>
      </w:r>
      <w:r>
        <w:t>48:900–907</w:t>
      </w:r>
      <w:r w:rsidRPr="00496D47">
        <w:t xml:space="preserve"> </w:t>
      </w:r>
      <w:r w:rsidRPr="00496D47">
        <w:rPr>
          <w:color w:val="000000" w:themeColor="text1"/>
        </w:rPr>
        <w:t>[cit. 2021-04-08].</w:t>
      </w:r>
      <w:r w:rsidRPr="00496D47">
        <w:rPr>
          <w:rFonts w:ascii="Segoe UI" w:hAnsi="Segoe UI" w:cs="Segoe UI"/>
          <w:color w:val="212121"/>
          <w:sz w:val="20"/>
          <w:szCs w:val="19"/>
          <w:shd w:val="clear" w:color="auto" w:fill="FFFFFF"/>
        </w:rPr>
        <w:t xml:space="preserve">  </w:t>
      </w:r>
      <w:r w:rsidRPr="00496D47">
        <w:rPr>
          <w:color w:val="000000" w:themeColor="text1"/>
          <w:shd w:val="clear" w:color="auto" w:fill="FFFFFF"/>
        </w:rPr>
        <w:t>Dostupné na internete: &lt;</w:t>
      </w:r>
      <w:r w:rsidRPr="00496D47">
        <w:rPr>
          <w:color w:val="000000" w:themeColor="text1"/>
        </w:rPr>
        <w:t>https://pubmed.ncbi.nlm.nih.gov/20053859/&gt;.</w:t>
      </w:r>
    </w:p>
    <w:p w:rsidR="007F1DA8" w:rsidRPr="00496D47" w:rsidRDefault="007F1DA8" w:rsidP="007F1DA8">
      <w:pPr>
        <w:pStyle w:val="Normlnywebov"/>
        <w:numPr>
          <w:ilvl w:val="0"/>
          <w:numId w:val="5"/>
        </w:numPr>
        <w:spacing w:before="0" w:beforeAutospacing="0" w:after="240" w:afterAutospacing="0" w:line="0" w:lineRule="atLeast"/>
        <w:ind w:left="680" w:hanging="680"/>
        <w:jc w:val="both"/>
      </w:pPr>
      <w:r w:rsidRPr="00493DB1">
        <w:rPr>
          <w:b/>
        </w:rPr>
        <w:t xml:space="preserve">VEJSOVÁ, M. 2009. </w:t>
      </w:r>
      <w:r w:rsidRPr="00496D47">
        <w:t xml:space="preserve">Laboratorní diagnostika kandidových infekcí. </w:t>
      </w:r>
      <w:r w:rsidRPr="00496D47">
        <w:rPr>
          <w:color w:val="000000" w:themeColor="text1"/>
        </w:rPr>
        <w:t>[online]</w:t>
      </w:r>
      <w:r>
        <w:rPr>
          <w:color w:val="000000" w:themeColor="text1"/>
        </w:rPr>
        <w:t xml:space="preserve">. </w:t>
      </w:r>
      <w:r w:rsidRPr="00496D47">
        <w:t>Univerzita Karlova v Praze Lékařská Fakulta v Hradci Králové,</w:t>
      </w:r>
      <w:r w:rsidRPr="00496D47">
        <w:rPr>
          <w:color w:val="000000" w:themeColor="text1"/>
        </w:rPr>
        <w:t xml:space="preserve"> </w:t>
      </w:r>
      <w:r>
        <w:t xml:space="preserve">2009 </w:t>
      </w:r>
      <w:r w:rsidRPr="00496D47">
        <w:rPr>
          <w:color w:val="000000" w:themeColor="text1"/>
        </w:rPr>
        <w:t>[cit. 2021-02-08]. Dostupné na internete.</w:t>
      </w:r>
    </w:p>
    <w:p w:rsidR="007F1DA8" w:rsidRPr="007F1DA8" w:rsidRDefault="007F1DA8" w:rsidP="007F1DA8">
      <w:pPr>
        <w:pStyle w:val="Odsekzoznamu"/>
        <w:numPr>
          <w:ilvl w:val="0"/>
          <w:numId w:val="5"/>
        </w:numPr>
        <w:spacing w:after="240" w:line="0" w:lineRule="atLeast"/>
        <w:ind w:left="680" w:hanging="680"/>
        <w:rPr>
          <w:color w:val="000000" w:themeColor="text1"/>
        </w:rPr>
      </w:pPr>
      <w:r w:rsidRPr="00954EB3">
        <w:rPr>
          <w:b/>
          <w:color w:val="000000" w:themeColor="text1"/>
        </w:rPr>
        <w:t>VOTAVA, M. 1999.</w:t>
      </w:r>
      <w:r w:rsidRPr="00496D47">
        <w:rPr>
          <w:color w:val="000000" w:themeColor="text1"/>
        </w:rPr>
        <w:t xml:space="preserve"> Kultivační p</w:t>
      </w:r>
      <w:r w:rsidRPr="00496D47">
        <w:rPr>
          <w:bCs/>
          <w:color w:val="000000" w:themeColor="text1"/>
          <w:shd w:val="clear" w:color="auto" w:fill="FFFFFF"/>
        </w:rPr>
        <w:t>ů</w:t>
      </w:r>
      <w:r w:rsidRPr="00496D47">
        <w:rPr>
          <w:color w:val="000000" w:themeColor="text1"/>
        </w:rPr>
        <w:t>dy v lékařské mikrobio</w:t>
      </w:r>
      <w:r>
        <w:rPr>
          <w:color w:val="000000" w:themeColor="text1"/>
        </w:rPr>
        <w:t>logii. 1999, ISBN 80-238-5058-X</w:t>
      </w:r>
      <w:r w:rsidRPr="00496D47">
        <w:rPr>
          <w:color w:val="000000" w:themeColor="text1"/>
        </w:rPr>
        <w:t xml:space="preserve"> </w:t>
      </w:r>
      <w:r>
        <w:t>[cit. 2021-02-19].</w:t>
      </w:r>
    </w:p>
    <w:p w:rsidR="007F1DA8" w:rsidRPr="00496D47" w:rsidRDefault="007F1DA8" w:rsidP="007F1DA8">
      <w:pPr>
        <w:pStyle w:val="Odsekzoznamu"/>
        <w:spacing w:after="240" w:line="0" w:lineRule="atLeast"/>
        <w:ind w:left="680" w:firstLine="0"/>
        <w:rPr>
          <w:color w:val="000000" w:themeColor="text1"/>
        </w:rPr>
      </w:pPr>
    </w:p>
    <w:p w:rsidR="007F1DA8" w:rsidRDefault="007F1DA8" w:rsidP="003A285D">
      <w:pPr>
        <w:pStyle w:val="Odsekzoznamu"/>
        <w:numPr>
          <w:ilvl w:val="0"/>
          <w:numId w:val="5"/>
        </w:numPr>
        <w:spacing w:after="240" w:line="0" w:lineRule="atLeast"/>
        <w:ind w:left="680" w:hanging="680"/>
        <w:rPr>
          <w:color w:val="000000" w:themeColor="text1"/>
        </w:rPr>
      </w:pPr>
      <w:r w:rsidRPr="00493DB1">
        <w:rPr>
          <w:b/>
          <w:color w:val="000000" w:themeColor="text1"/>
        </w:rPr>
        <w:t>VOTAVA, M. 2001.</w:t>
      </w:r>
      <w:r w:rsidRPr="00496D47">
        <w:rPr>
          <w:color w:val="000000" w:themeColor="text1"/>
        </w:rPr>
        <w:t xml:space="preserve"> Lekařská mikrobiologie obecná. Brno: Neptun, 2001, ISBN 80-902896-2-2  [cit.</w:t>
      </w:r>
      <w:r w:rsidR="004F4E35">
        <w:rPr>
          <w:color w:val="000000" w:themeColor="text1"/>
        </w:rPr>
        <w:t xml:space="preserve"> </w:t>
      </w:r>
      <w:r w:rsidRPr="00496D47">
        <w:rPr>
          <w:color w:val="000000" w:themeColor="text1"/>
        </w:rPr>
        <w:t>2021-02-06].</w:t>
      </w:r>
    </w:p>
    <w:p w:rsidR="003A285D" w:rsidRPr="003A285D" w:rsidRDefault="003A285D" w:rsidP="003A285D">
      <w:pPr>
        <w:spacing w:line="0" w:lineRule="atLeast"/>
        <w:ind w:firstLine="0"/>
        <w:rPr>
          <w:color w:val="000000" w:themeColor="text1"/>
          <w:sz w:val="8"/>
        </w:rPr>
      </w:pPr>
    </w:p>
    <w:p w:rsidR="007F1DA8" w:rsidRDefault="007F1DA8" w:rsidP="007F1DA8">
      <w:pPr>
        <w:pStyle w:val="Odsekzoznamu"/>
        <w:numPr>
          <w:ilvl w:val="0"/>
          <w:numId w:val="5"/>
        </w:numPr>
        <w:spacing w:after="240" w:line="0" w:lineRule="atLeast"/>
        <w:ind w:left="680" w:hanging="680"/>
      </w:pPr>
      <w:r w:rsidRPr="00493DB1">
        <w:rPr>
          <w:b/>
        </w:rPr>
        <w:t>VRANÁ</w:t>
      </w:r>
      <w:r>
        <w:rPr>
          <w:b/>
        </w:rPr>
        <w:t>, D. et al.</w:t>
      </w:r>
      <w:r w:rsidRPr="00493DB1">
        <w:rPr>
          <w:b/>
        </w:rPr>
        <w:t xml:space="preserve"> 1986</w:t>
      </w:r>
      <w:r w:rsidRPr="00496D47">
        <w:t>. Kvasinky ve výzkumu a praxi. Praha: Academia, 1986 [cit. 2020-11-20].</w:t>
      </w:r>
    </w:p>
    <w:p w:rsidR="004F4E35" w:rsidRDefault="004F4E35" w:rsidP="004F4E35">
      <w:pPr>
        <w:pStyle w:val="Odsekzoznamu"/>
      </w:pPr>
    </w:p>
    <w:p w:rsidR="004F4E35" w:rsidRPr="004F4E35" w:rsidRDefault="004F4E35" w:rsidP="007F1DA8">
      <w:pPr>
        <w:pStyle w:val="Odsekzoznamu"/>
        <w:numPr>
          <w:ilvl w:val="0"/>
          <w:numId w:val="5"/>
        </w:numPr>
        <w:spacing w:after="240" w:line="0" w:lineRule="atLeast"/>
        <w:ind w:left="680" w:hanging="680"/>
        <w:rPr>
          <w:sz w:val="36"/>
        </w:rPr>
      </w:pPr>
      <w:r w:rsidRPr="004F4E35">
        <w:rPr>
          <w:b/>
          <w:color w:val="212121"/>
          <w:szCs w:val="19"/>
          <w:shd w:val="clear" w:color="auto" w:fill="FFFFFF"/>
        </w:rPr>
        <w:t>DEORUKHKAR</w:t>
      </w:r>
      <w:r>
        <w:rPr>
          <w:b/>
          <w:color w:val="212121"/>
          <w:szCs w:val="19"/>
          <w:shd w:val="clear" w:color="auto" w:fill="FFFFFF"/>
        </w:rPr>
        <w:t>, S.</w:t>
      </w:r>
      <w:r w:rsidRPr="004F4E35">
        <w:rPr>
          <w:b/>
          <w:color w:val="212121"/>
          <w:szCs w:val="19"/>
          <w:shd w:val="clear" w:color="auto" w:fill="FFFFFF"/>
        </w:rPr>
        <w:t xml:space="preserve"> C</w:t>
      </w:r>
      <w:r>
        <w:rPr>
          <w:b/>
          <w:color w:val="212121"/>
          <w:szCs w:val="19"/>
          <w:shd w:val="clear" w:color="auto" w:fill="FFFFFF"/>
        </w:rPr>
        <w:t>.</w:t>
      </w:r>
      <w:r w:rsidRPr="004F4E35">
        <w:rPr>
          <w:b/>
          <w:color w:val="212121"/>
          <w:szCs w:val="19"/>
          <w:shd w:val="clear" w:color="auto" w:fill="FFFFFF"/>
        </w:rPr>
        <w:t xml:space="preserve"> et al.</w:t>
      </w:r>
      <w:r w:rsidRPr="004F4E35">
        <w:rPr>
          <w:color w:val="212121"/>
          <w:szCs w:val="19"/>
          <w:shd w:val="clear" w:color="auto" w:fill="FFFFFF"/>
        </w:rPr>
        <w:t xml:space="preserve"> </w:t>
      </w:r>
      <w:r w:rsidRPr="004F4E35">
        <w:rPr>
          <w:b/>
          <w:color w:val="212121"/>
          <w:szCs w:val="19"/>
          <w:shd w:val="clear" w:color="auto" w:fill="FFFFFF"/>
        </w:rPr>
        <w:t>2014.</w:t>
      </w:r>
      <w:r>
        <w:rPr>
          <w:color w:val="212121"/>
          <w:szCs w:val="19"/>
          <w:shd w:val="clear" w:color="auto" w:fill="FFFFFF"/>
        </w:rPr>
        <w:t xml:space="preserve"> </w:t>
      </w:r>
      <w:r w:rsidRPr="004F4E35">
        <w:rPr>
          <w:i/>
          <w:color w:val="212121"/>
          <w:szCs w:val="19"/>
          <w:shd w:val="clear" w:color="auto" w:fill="FFFFFF"/>
        </w:rPr>
        <w:t>Non-albicans Candida</w:t>
      </w:r>
      <w:r>
        <w:rPr>
          <w:color w:val="212121"/>
          <w:szCs w:val="19"/>
          <w:shd w:val="clear" w:color="auto" w:fill="FFFFFF"/>
        </w:rPr>
        <w:t xml:space="preserve"> Infection: An Emerging Threat. In</w:t>
      </w:r>
      <w:r w:rsidRPr="004F4E35">
        <w:rPr>
          <w:color w:val="212121"/>
          <w:szCs w:val="19"/>
          <w:shd w:val="clear" w:color="auto" w:fill="FFFFFF"/>
        </w:rPr>
        <w:t> </w:t>
      </w:r>
      <w:r w:rsidRPr="004F4E35">
        <w:rPr>
          <w:i/>
          <w:iCs/>
          <w:color w:val="212121"/>
          <w:szCs w:val="19"/>
          <w:shd w:val="clear" w:color="auto" w:fill="FFFFFF"/>
        </w:rPr>
        <w:t>Interdisciplinary perspectives on infectious diseases</w:t>
      </w:r>
      <w:r>
        <w:rPr>
          <w:i/>
          <w:iCs/>
          <w:color w:val="212121"/>
          <w:szCs w:val="19"/>
          <w:shd w:val="clear" w:color="auto" w:fill="FFFFFF"/>
        </w:rPr>
        <w:t xml:space="preserve"> </w:t>
      </w:r>
      <w:r>
        <w:rPr>
          <w:iCs/>
          <w:color w:val="212121"/>
          <w:szCs w:val="19"/>
          <w:shd w:val="clear" w:color="auto" w:fill="FFFFFF"/>
        </w:rPr>
        <w:t>[online].</w:t>
      </w:r>
      <w:r w:rsidRPr="004F4E35">
        <w:rPr>
          <w:color w:val="212121"/>
          <w:szCs w:val="19"/>
          <w:shd w:val="clear" w:color="auto" w:fill="FFFFFF"/>
        </w:rPr>
        <w:t> vol. 2014 (2014): 615958</w:t>
      </w:r>
      <w:r>
        <w:rPr>
          <w:color w:val="212121"/>
          <w:szCs w:val="19"/>
          <w:shd w:val="clear" w:color="auto" w:fill="FFFFFF"/>
        </w:rPr>
        <w:t xml:space="preserve"> [cit. 2021-04-10]. Dostupné na internete: &lt;</w:t>
      </w:r>
      <w:r w:rsidRPr="004F4E35">
        <w:t xml:space="preserve"> </w:t>
      </w:r>
      <w:r w:rsidRPr="004F4E35">
        <w:rPr>
          <w:color w:val="212121"/>
          <w:szCs w:val="19"/>
          <w:shd w:val="clear" w:color="auto" w:fill="FFFFFF"/>
        </w:rPr>
        <w:t xml:space="preserve">https://pubmed.ncbi.nlm.nih.gov/25404942/ </w:t>
      </w:r>
      <w:r>
        <w:rPr>
          <w:color w:val="212121"/>
          <w:szCs w:val="19"/>
          <w:shd w:val="clear" w:color="auto" w:fill="FFFFFF"/>
        </w:rPr>
        <w:t>&gt;.</w:t>
      </w:r>
    </w:p>
    <w:p w:rsidR="00EB461F" w:rsidRDefault="00EB461F" w:rsidP="007F1DA8">
      <w:pPr>
        <w:spacing w:after="240"/>
        <w:ind w:firstLine="0"/>
        <w:jc w:val="left"/>
      </w:pPr>
    </w:p>
    <w:p w:rsidR="0087283D" w:rsidRDefault="0087283D" w:rsidP="00EB461F">
      <w:pPr>
        <w:ind w:firstLine="0"/>
        <w:jc w:val="left"/>
        <w:sectPr w:rsidR="0087283D" w:rsidSect="001D532F">
          <w:footerReference w:type="default" r:id="rId59"/>
          <w:footerReference w:type="first" r:id="rId60"/>
          <w:pgSz w:w="11907" w:h="16840" w:code="9"/>
          <w:pgMar w:top="1418" w:right="1134" w:bottom="1418" w:left="1985" w:header="709" w:footer="709" w:gutter="0"/>
          <w:pgNumType w:start="14"/>
          <w:cols w:space="708"/>
          <w:titlePg/>
        </w:sectPr>
      </w:pPr>
    </w:p>
    <w:p w:rsidR="009F5F11" w:rsidRDefault="009F5F11" w:rsidP="009F5F11">
      <w:pPr>
        <w:pStyle w:val="Kapitola"/>
        <w:numPr>
          <w:ilvl w:val="0"/>
          <w:numId w:val="0"/>
        </w:numPr>
      </w:pPr>
      <w:bookmarkStart w:id="21" w:name="_Toc195670728"/>
      <w:bookmarkStart w:id="22" w:name="_Toc195684476"/>
      <w:bookmarkStart w:id="23" w:name="_Toc195684595"/>
      <w:r>
        <w:lastRenderedPageBreak/>
        <w:t>Zoznam príloh</w:t>
      </w:r>
      <w:bookmarkEnd w:id="21"/>
      <w:bookmarkEnd w:id="22"/>
      <w:bookmarkEnd w:id="23"/>
    </w:p>
    <w:p w:rsidR="009F5F11" w:rsidRPr="009F5912" w:rsidRDefault="009F5F11" w:rsidP="009F5F11"/>
    <w:p w:rsidR="00823C67" w:rsidRDefault="00823C67"/>
    <w:sectPr w:rsidR="00823C67" w:rsidSect="00807FFD">
      <w:pgSz w:w="11907" w:h="16840"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1521" w:rsidRDefault="005B1521">
      <w:r>
        <w:separator/>
      </w:r>
    </w:p>
  </w:endnote>
  <w:endnote w:type="continuationSeparator" w:id="0">
    <w:p w:rsidR="005B1521" w:rsidRDefault="005B1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795" w:rsidRDefault="00F56795">
    <w:pPr>
      <w:pStyle w:val="Pta"/>
      <w:framePr w:wrap="around"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end"/>
    </w:r>
  </w:p>
  <w:p w:rsidR="00F56795" w:rsidRDefault="00F56795">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59585"/>
      <w:docPartObj>
        <w:docPartGallery w:val="Page Numbers (Bottom of Page)"/>
        <w:docPartUnique/>
      </w:docPartObj>
    </w:sdtPr>
    <w:sdtContent>
      <w:p w:rsidR="001D532F" w:rsidRDefault="001D532F" w:rsidP="001D532F">
        <w:pPr>
          <w:pStyle w:val="Pta"/>
          <w:jc w:val="center"/>
        </w:pPr>
        <w:r>
          <w:fldChar w:fldCharType="begin"/>
        </w:r>
        <w:r>
          <w:instrText>PAGE   \* MERGEFORMAT</w:instrText>
        </w:r>
        <w:r>
          <w:fldChar w:fldCharType="separate"/>
        </w:r>
        <w:r w:rsidR="00372595">
          <w:rPr>
            <w:noProof/>
          </w:rPr>
          <w:t>21</w:t>
        </w:r>
        <w:r>
          <w:fldChar w:fldCharType="end"/>
        </w:r>
      </w:p>
    </w:sdtContent>
  </w:sdt>
  <w:p w:rsidR="001D532F" w:rsidRPr="00ED1AF7" w:rsidRDefault="001D532F" w:rsidP="00ED1AF7">
    <w:pPr>
      <w:pStyle w:val="Pta"/>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920014"/>
      <w:docPartObj>
        <w:docPartGallery w:val="Page Numbers (Bottom of Page)"/>
        <w:docPartUnique/>
      </w:docPartObj>
    </w:sdtPr>
    <w:sdtContent>
      <w:p w:rsidR="001D532F" w:rsidRDefault="001D532F" w:rsidP="001D532F">
        <w:pPr>
          <w:pStyle w:val="Pta"/>
          <w:jc w:val="center"/>
        </w:pPr>
        <w:r>
          <w:fldChar w:fldCharType="begin"/>
        </w:r>
        <w:r>
          <w:instrText>PAGE   \* MERGEFORMAT</w:instrText>
        </w:r>
        <w:r>
          <w:fldChar w:fldCharType="separate"/>
        </w:r>
        <w:r w:rsidR="00372595">
          <w:rPr>
            <w:noProof/>
          </w:rPr>
          <w:t>14</w:t>
        </w:r>
        <w:r>
          <w:fldChar w:fldCharType="end"/>
        </w:r>
      </w:p>
    </w:sdtContent>
  </w:sdt>
  <w:p w:rsidR="001D532F" w:rsidRDefault="001D532F" w:rsidP="00885A4C">
    <w:pPr>
      <w:pStyle w:val="Pta"/>
      <w:tabs>
        <w:tab w:val="center" w:pos="4394"/>
        <w:tab w:val="right" w:pos="8788"/>
      </w:tabs>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795" w:rsidRDefault="00F56795" w:rsidP="00885A4C">
    <w:pPr>
      <w:pStyle w:val="Pta"/>
      <w:framePr w:wrap="around" w:vAnchor="text" w:hAnchor="margin" w:xAlign="center" w:y="1"/>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2F" w:rsidRDefault="001D532F">
    <w:pPr>
      <w:pStyle w:val="Pt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318464"/>
      <w:docPartObj>
        <w:docPartGallery w:val="Page Numbers (Bottom of Page)"/>
        <w:docPartUnique/>
      </w:docPartObj>
    </w:sdtPr>
    <w:sdtContent>
      <w:p w:rsidR="001D532F" w:rsidRDefault="001D532F" w:rsidP="001D532F">
        <w:pPr>
          <w:pStyle w:val="Pta"/>
          <w:jc w:val="center"/>
        </w:pPr>
      </w:p>
    </w:sdtContent>
  </w:sdt>
  <w:p w:rsidR="00F56795" w:rsidRPr="00ED1AF7" w:rsidRDefault="00F56795" w:rsidP="00ED1AF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009066"/>
      <w:docPartObj>
        <w:docPartGallery w:val="Page Numbers (Bottom of Page)"/>
        <w:docPartUnique/>
      </w:docPartObj>
    </w:sdtPr>
    <w:sdtEndPr/>
    <w:sdtContent>
      <w:p w:rsidR="00F56795" w:rsidRDefault="005B1521">
        <w:pPr>
          <w:pStyle w:val="Pta"/>
          <w:jc w:val="center"/>
        </w:pPr>
      </w:p>
    </w:sdtContent>
  </w:sdt>
  <w:p w:rsidR="00F56795" w:rsidRDefault="00F56795">
    <w:pPr>
      <w:pStyle w:val="Pt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7002239"/>
      <w:docPartObj>
        <w:docPartGallery w:val="Page Numbers (Bottom of Page)"/>
        <w:docPartUnique/>
      </w:docPartObj>
    </w:sdtPr>
    <w:sdtContent>
      <w:p w:rsidR="001D532F" w:rsidRDefault="001D532F" w:rsidP="001D532F">
        <w:pPr>
          <w:pStyle w:val="Pta"/>
          <w:jc w:val="center"/>
        </w:pPr>
      </w:p>
    </w:sdtContent>
  </w:sdt>
  <w:p w:rsidR="001D532F" w:rsidRPr="00ED1AF7" w:rsidRDefault="001D532F" w:rsidP="00ED1AF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2F" w:rsidRDefault="001D532F" w:rsidP="001D532F">
    <w:pPr>
      <w:pStyle w:val="Pta"/>
      <w:jc w:val="center"/>
    </w:pPr>
  </w:p>
  <w:p w:rsidR="001D532F" w:rsidRPr="00ED1AF7" w:rsidRDefault="001D532F" w:rsidP="00ED1AF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268097"/>
      <w:docPartObj>
        <w:docPartGallery w:val="Page Numbers (Bottom of Page)"/>
        <w:docPartUnique/>
      </w:docPartObj>
    </w:sdtPr>
    <w:sdtEndPr/>
    <w:sdtContent>
      <w:p w:rsidR="00F56795" w:rsidRDefault="005B1521" w:rsidP="001D532F">
        <w:pPr>
          <w:pStyle w:val="Pta"/>
          <w:ind w:firstLine="0"/>
        </w:pPr>
      </w:p>
    </w:sdtContent>
  </w:sdt>
  <w:p w:rsidR="00F56795" w:rsidRDefault="00F56795" w:rsidP="00885A4C">
    <w:pPr>
      <w:pStyle w:val="Pta"/>
      <w:ind w:firstLine="0"/>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795" w:rsidRDefault="00F56795">
    <w:pPr>
      <w:pStyle w:val="Pta"/>
      <w:jc w:val="center"/>
    </w:pPr>
  </w:p>
  <w:p w:rsidR="00F56795" w:rsidRDefault="00F56795" w:rsidP="00885A4C">
    <w:pPr>
      <w:pStyle w:val="Pta"/>
      <w:tabs>
        <w:tab w:val="center" w:pos="4394"/>
        <w:tab w:val="right" w:pos="8788"/>
      </w:tabs>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1521" w:rsidRDefault="005B1521">
      <w:r>
        <w:separator/>
      </w:r>
    </w:p>
  </w:footnote>
  <w:footnote w:type="continuationSeparator" w:id="0">
    <w:p w:rsidR="005B1521" w:rsidRDefault="005B1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2F" w:rsidRDefault="001D532F">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2F" w:rsidRDefault="001D532F">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2F" w:rsidRDefault="00372595">
    <w:pPr>
      <w:pStyle w:val="Hlavika"/>
    </w:pPr>
    <w:r>
      <w:rPr>
        <w:noProof/>
      </w:rPr>
      <mc:AlternateContent>
        <mc:Choice Requires="wps">
          <w:drawing>
            <wp:anchor distT="0" distB="0" distL="114300" distR="114300" simplePos="0" relativeHeight="251658240" behindDoc="0" locked="0" layoutInCell="0" allowOverlap="1">
              <wp:simplePos x="0" y="0"/>
              <wp:positionH relativeFrom="page">
                <wp:posOffset>6362700</wp:posOffset>
              </wp:positionH>
              <wp:positionV relativeFrom="page">
                <wp:posOffset>406400</wp:posOffset>
              </wp:positionV>
              <wp:extent cx="618490" cy="394335"/>
              <wp:effectExtent l="0" t="0" r="635" b="0"/>
              <wp:wrapNone/>
              <wp:docPr id="6" name="DocumentMarking.CMark_S1I2T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532F" w:rsidRPr="001D532F" w:rsidRDefault="001D532F" w:rsidP="001D532F">
                          <w:pPr>
                            <w:tabs>
                              <w:tab w:val="left" w:pos="1701"/>
                            </w:tabs>
                            <w:ind w:firstLine="0"/>
                            <w:jc w:val="right"/>
                            <w:rPr>
                              <w:rFonts w:ascii="Arial" w:hAnsi="Arial" w:cs="Arial"/>
                              <w:b/>
                              <w:noProof/>
                              <w:color w:val="000000"/>
                            </w:rPr>
                          </w:pPr>
                          <w:r w:rsidRPr="001D532F">
                            <w:rPr>
                              <w:rFonts w:ascii="Arial" w:hAnsi="Arial" w:cs="Arial"/>
                              <w:b/>
                              <w:noProof/>
                              <w:color w:val="000000"/>
                            </w:rPr>
                            <w:t>PABK#V</w:t>
                          </w:r>
                        </w:p>
                        <w:p w:rsidR="001D532F" w:rsidRPr="001D532F" w:rsidRDefault="001D532F" w:rsidP="001D532F">
                          <w:pPr>
                            <w:tabs>
                              <w:tab w:val="left" w:pos="1701"/>
                            </w:tabs>
                            <w:ind w:firstLine="0"/>
                            <w:jc w:val="right"/>
                            <w:rPr>
                              <w:rFonts w:ascii="Arial" w:hAnsi="Arial" w:cs="Arial"/>
                              <w:b/>
                              <w:noProof/>
                              <w:color w:val="000000"/>
                              <w:sz w:val="12"/>
                            </w:rPr>
                          </w:pPr>
                          <w:r w:rsidRPr="001D532F">
                            <w:rPr>
                              <w:rFonts w:ascii="Arial" w:hAnsi="Arial" w:cs="Arial"/>
                              <w:b/>
                              <w:noProof/>
                              <w:color w:val="000000"/>
                              <w:sz w:val="12"/>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umentMarking.CMark_S1I2T0" o:spid="_x0000_s1026" type="#_x0000_t202" style="position:absolute;left:0;text-align:left;margin-left:501pt;margin-top:32pt;width:48.7pt;height:31.05pt;z-index:25165824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" o:allowincell="f" filled="f" stroked="f">
              <v:textbox style="mso-fit-shape-to-text:t" inset="0,0,0,0">
                <w:txbxContent>
                  <w:p w:rsidR="001D532F" w:rsidRPr="001D532F" w:rsidRDefault="001D532F" w:rsidP="001D532F">
                    <w:pPr>
                      <w:tabs>
                        <w:tab w:val="left" w:pos="1701"/>
                      </w:tabs>
                      <w:ind w:firstLine="0"/>
                      <w:jc w:val="right"/>
                      <w:rPr>
                        <w:rFonts w:ascii="Arial" w:hAnsi="Arial" w:cs="Arial"/>
                        <w:b/>
                        <w:noProof/>
                        <w:color w:val="000000"/>
                      </w:rPr>
                    </w:pPr>
                    <w:r w:rsidRPr="001D532F">
                      <w:rPr>
                        <w:rFonts w:ascii="Arial" w:hAnsi="Arial" w:cs="Arial"/>
                        <w:b/>
                        <w:noProof/>
                        <w:color w:val="000000"/>
                      </w:rPr>
                      <w:t>PABK#V</w:t>
                    </w:r>
                  </w:p>
                  <w:p w:rsidR="001D532F" w:rsidRPr="001D532F" w:rsidRDefault="001D532F" w:rsidP="001D532F">
                    <w:pPr>
                      <w:tabs>
                        <w:tab w:val="left" w:pos="1701"/>
                      </w:tabs>
                      <w:ind w:firstLine="0"/>
                      <w:jc w:val="right"/>
                      <w:rPr>
                        <w:rFonts w:ascii="Arial" w:hAnsi="Arial" w:cs="Arial"/>
                        <w:b/>
                        <w:noProof/>
                        <w:color w:val="000000"/>
                        <w:sz w:val="12"/>
                      </w:rPr>
                    </w:pPr>
                    <w:r w:rsidRPr="001D532F">
                      <w:rPr>
                        <w:rFonts w:ascii="Arial" w:hAnsi="Arial" w:cs="Arial"/>
                        <w:b/>
                        <w:noProof/>
                        <w:color w:val="000000"/>
                        <w:sz w:val="12"/>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5682575"/>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2" w15:restartNumberingAfterBreak="0">
    <w:nsid w:val="06E07C9F"/>
    <w:multiLevelType w:val="hybridMultilevel"/>
    <w:tmpl w:val="4894D940"/>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 w15:restartNumberingAfterBreak="0">
    <w:nsid w:val="0859608F"/>
    <w:multiLevelType w:val="hybridMultilevel"/>
    <w:tmpl w:val="D7C2BB3A"/>
    <w:lvl w:ilvl="0" w:tplc="FD38152E">
      <w:start w:val="3"/>
      <w:numFmt w:val="upperLetter"/>
      <w:lvlText w:val="%1."/>
      <w:lvlJc w:val="left"/>
      <w:pPr>
        <w:ind w:left="1174" w:hanging="360"/>
      </w:pPr>
      <w:rPr>
        <w:rFonts w:hint="default"/>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4" w15:restartNumberingAfterBreak="0">
    <w:nsid w:val="0E7C57E9"/>
    <w:multiLevelType w:val="hybridMultilevel"/>
    <w:tmpl w:val="CA165BE6"/>
    <w:lvl w:ilvl="0" w:tplc="AB14CD5A">
      <w:start w:val="1"/>
      <w:numFmt w:val="decimal"/>
      <w:lvlText w:val="%1."/>
      <w:lvlJc w:val="left"/>
      <w:pPr>
        <w:ind w:left="814" w:hanging="360"/>
      </w:pPr>
      <w:rPr>
        <w:rFonts w:hint="default"/>
      </w:rPr>
    </w:lvl>
    <w:lvl w:ilvl="1" w:tplc="041B0019">
      <w:start w:val="1"/>
      <w:numFmt w:val="lowerLetter"/>
      <w:lvlText w:val="%2."/>
      <w:lvlJc w:val="left"/>
      <w:pPr>
        <w:ind w:left="1534" w:hanging="360"/>
      </w:pPr>
    </w:lvl>
    <w:lvl w:ilvl="2" w:tplc="041B001B" w:tentative="1">
      <w:start w:val="1"/>
      <w:numFmt w:val="lowerRoman"/>
      <w:lvlText w:val="%3."/>
      <w:lvlJc w:val="right"/>
      <w:pPr>
        <w:ind w:left="2254" w:hanging="180"/>
      </w:pPr>
    </w:lvl>
    <w:lvl w:ilvl="3" w:tplc="041B000F" w:tentative="1">
      <w:start w:val="1"/>
      <w:numFmt w:val="decimal"/>
      <w:lvlText w:val="%4."/>
      <w:lvlJc w:val="left"/>
      <w:pPr>
        <w:ind w:left="2974" w:hanging="360"/>
      </w:pPr>
    </w:lvl>
    <w:lvl w:ilvl="4" w:tplc="041B0019" w:tentative="1">
      <w:start w:val="1"/>
      <w:numFmt w:val="lowerLetter"/>
      <w:lvlText w:val="%5."/>
      <w:lvlJc w:val="left"/>
      <w:pPr>
        <w:ind w:left="3694" w:hanging="360"/>
      </w:pPr>
    </w:lvl>
    <w:lvl w:ilvl="5" w:tplc="041B001B" w:tentative="1">
      <w:start w:val="1"/>
      <w:numFmt w:val="lowerRoman"/>
      <w:lvlText w:val="%6."/>
      <w:lvlJc w:val="right"/>
      <w:pPr>
        <w:ind w:left="4414" w:hanging="180"/>
      </w:pPr>
    </w:lvl>
    <w:lvl w:ilvl="6" w:tplc="041B000F" w:tentative="1">
      <w:start w:val="1"/>
      <w:numFmt w:val="decimal"/>
      <w:lvlText w:val="%7."/>
      <w:lvlJc w:val="left"/>
      <w:pPr>
        <w:ind w:left="5134" w:hanging="360"/>
      </w:pPr>
    </w:lvl>
    <w:lvl w:ilvl="7" w:tplc="041B0019" w:tentative="1">
      <w:start w:val="1"/>
      <w:numFmt w:val="lowerLetter"/>
      <w:lvlText w:val="%8."/>
      <w:lvlJc w:val="left"/>
      <w:pPr>
        <w:ind w:left="5854" w:hanging="360"/>
      </w:pPr>
    </w:lvl>
    <w:lvl w:ilvl="8" w:tplc="041B001B" w:tentative="1">
      <w:start w:val="1"/>
      <w:numFmt w:val="lowerRoman"/>
      <w:lvlText w:val="%9."/>
      <w:lvlJc w:val="right"/>
      <w:pPr>
        <w:ind w:left="6574" w:hanging="180"/>
      </w:pPr>
    </w:lvl>
  </w:abstractNum>
  <w:abstractNum w:abstractNumId="5" w15:restartNumberingAfterBreak="0">
    <w:nsid w:val="14537753"/>
    <w:multiLevelType w:val="hybridMultilevel"/>
    <w:tmpl w:val="157ED24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6394C38"/>
    <w:multiLevelType w:val="hybridMultilevel"/>
    <w:tmpl w:val="9CCA5D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93E137D"/>
    <w:multiLevelType w:val="hybridMultilevel"/>
    <w:tmpl w:val="B1EE984A"/>
    <w:lvl w:ilvl="0" w:tplc="D640D8BA">
      <w:start w:val="1"/>
      <w:numFmt w:val="decimal"/>
      <w:lvlText w:val="%1"/>
      <w:lvlJc w:val="left"/>
      <w:pPr>
        <w:ind w:left="1068" w:hanging="708"/>
      </w:pPr>
      <w:rPr>
        <w:rFonts w:hint="default"/>
      </w:rPr>
    </w:lvl>
    <w:lvl w:ilvl="1" w:tplc="27DCA522">
      <w:start w:val="1"/>
      <w:numFmt w:val="lowerLetter"/>
      <w:lvlText w:val="%2."/>
      <w:lvlJc w:val="left"/>
      <w:pPr>
        <w:ind w:left="1440" w:hanging="360"/>
      </w:pPr>
      <w:rPr>
        <w:rFonts w:hint="default"/>
      </w:r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19603CEE"/>
    <w:multiLevelType w:val="hybridMultilevel"/>
    <w:tmpl w:val="8F66A5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D934B6"/>
    <w:multiLevelType w:val="multilevel"/>
    <w:tmpl w:val="AA1EE3A0"/>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EE904BF"/>
    <w:multiLevelType w:val="hybridMultilevel"/>
    <w:tmpl w:val="93FEEB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1F257D48"/>
    <w:multiLevelType w:val="hybridMultilevel"/>
    <w:tmpl w:val="C9C2C830"/>
    <w:lvl w:ilvl="0" w:tplc="74568FCC">
      <w:start w:val="1"/>
      <w:numFmt w:val="decimal"/>
      <w:lvlText w:val="%1."/>
      <w:lvlJc w:val="left"/>
      <w:pPr>
        <w:ind w:left="502" w:hanging="360"/>
      </w:pPr>
      <w:rPr>
        <w:rFonts w:hint="default"/>
        <w:sz w:val="24"/>
      </w:rPr>
    </w:lvl>
    <w:lvl w:ilvl="1" w:tplc="041B0019">
      <w:start w:val="1"/>
      <w:numFmt w:val="lowerLetter"/>
      <w:lvlText w:val="%2."/>
      <w:lvlJc w:val="left"/>
      <w:pPr>
        <w:ind w:left="1128" w:hanging="360"/>
      </w:pPr>
    </w:lvl>
    <w:lvl w:ilvl="2" w:tplc="041B001B" w:tentative="1">
      <w:start w:val="1"/>
      <w:numFmt w:val="lowerRoman"/>
      <w:lvlText w:val="%3."/>
      <w:lvlJc w:val="right"/>
      <w:pPr>
        <w:ind w:left="1848" w:hanging="180"/>
      </w:pPr>
    </w:lvl>
    <w:lvl w:ilvl="3" w:tplc="041B000F" w:tentative="1">
      <w:start w:val="1"/>
      <w:numFmt w:val="decimal"/>
      <w:lvlText w:val="%4."/>
      <w:lvlJc w:val="left"/>
      <w:pPr>
        <w:ind w:left="2568" w:hanging="360"/>
      </w:pPr>
    </w:lvl>
    <w:lvl w:ilvl="4" w:tplc="041B0019" w:tentative="1">
      <w:start w:val="1"/>
      <w:numFmt w:val="lowerLetter"/>
      <w:lvlText w:val="%5."/>
      <w:lvlJc w:val="left"/>
      <w:pPr>
        <w:ind w:left="3288" w:hanging="360"/>
      </w:pPr>
    </w:lvl>
    <w:lvl w:ilvl="5" w:tplc="041B001B" w:tentative="1">
      <w:start w:val="1"/>
      <w:numFmt w:val="lowerRoman"/>
      <w:lvlText w:val="%6."/>
      <w:lvlJc w:val="right"/>
      <w:pPr>
        <w:ind w:left="4008" w:hanging="180"/>
      </w:pPr>
    </w:lvl>
    <w:lvl w:ilvl="6" w:tplc="041B000F" w:tentative="1">
      <w:start w:val="1"/>
      <w:numFmt w:val="decimal"/>
      <w:lvlText w:val="%7."/>
      <w:lvlJc w:val="left"/>
      <w:pPr>
        <w:ind w:left="4728" w:hanging="360"/>
      </w:pPr>
    </w:lvl>
    <w:lvl w:ilvl="7" w:tplc="041B0019" w:tentative="1">
      <w:start w:val="1"/>
      <w:numFmt w:val="lowerLetter"/>
      <w:lvlText w:val="%8."/>
      <w:lvlJc w:val="left"/>
      <w:pPr>
        <w:ind w:left="5448" w:hanging="360"/>
      </w:pPr>
    </w:lvl>
    <w:lvl w:ilvl="8" w:tplc="041B001B" w:tentative="1">
      <w:start w:val="1"/>
      <w:numFmt w:val="lowerRoman"/>
      <w:lvlText w:val="%9."/>
      <w:lvlJc w:val="right"/>
      <w:pPr>
        <w:ind w:left="6168" w:hanging="180"/>
      </w:pPr>
    </w:lvl>
  </w:abstractNum>
  <w:abstractNum w:abstractNumId="12" w15:restartNumberingAfterBreak="0">
    <w:nsid w:val="2A8A3D7A"/>
    <w:multiLevelType w:val="hybridMultilevel"/>
    <w:tmpl w:val="57E2D37C"/>
    <w:lvl w:ilvl="0" w:tplc="E90ADD10">
      <w:start w:val="1"/>
      <w:numFmt w:val="decimal"/>
      <w:lvlText w:val="%1."/>
      <w:lvlJc w:val="left"/>
      <w:pPr>
        <w:ind w:left="1174" w:hanging="360"/>
      </w:pPr>
      <w:rPr>
        <w:rFonts w:hint="default"/>
        <w:i/>
      </w:r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13" w15:restartNumberingAfterBreak="0">
    <w:nsid w:val="31D508B1"/>
    <w:multiLevelType w:val="hybridMultilevel"/>
    <w:tmpl w:val="3D8696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4" w15:restartNumberingAfterBreak="0">
    <w:nsid w:val="33F03B74"/>
    <w:multiLevelType w:val="hybridMultilevel"/>
    <w:tmpl w:val="38CA12DC"/>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5801C00"/>
    <w:multiLevelType w:val="hybridMultilevel"/>
    <w:tmpl w:val="E4869D2C"/>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16" w15:restartNumberingAfterBreak="0">
    <w:nsid w:val="366D3162"/>
    <w:multiLevelType w:val="hybridMultilevel"/>
    <w:tmpl w:val="7B027D5A"/>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7" w15:restartNumberingAfterBreak="0">
    <w:nsid w:val="38375484"/>
    <w:multiLevelType w:val="hybridMultilevel"/>
    <w:tmpl w:val="23CA74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3BE03822"/>
    <w:multiLevelType w:val="hybridMultilevel"/>
    <w:tmpl w:val="3C7A74A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EA74FB3"/>
    <w:multiLevelType w:val="hybridMultilevel"/>
    <w:tmpl w:val="4EFA456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40287184"/>
    <w:multiLevelType w:val="multilevel"/>
    <w:tmpl w:val="E73C7D7A"/>
    <w:lvl w:ilvl="0">
      <w:start w:val="1"/>
      <w:numFmt w:val="decimal"/>
      <w:pStyle w:val="Nadpis1"/>
      <w:lvlText w:val="%1."/>
      <w:lvlJc w:val="left"/>
      <w:pPr>
        <w:ind w:left="1174" w:hanging="360"/>
      </w:pPr>
      <w:rPr>
        <w:rFonts w:hint="default"/>
      </w:rPr>
    </w:lvl>
    <w:lvl w:ilvl="1">
      <w:start w:val="3"/>
      <w:numFmt w:val="decimal"/>
      <w:isLgl/>
      <w:lvlText w:val="%1.%2"/>
      <w:lvlJc w:val="left"/>
      <w:pPr>
        <w:ind w:left="1246" w:hanging="432"/>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21" w15:restartNumberingAfterBreak="0">
    <w:nsid w:val="45FC15D5"/>
    <w:multiLevelType w:val="multilevel"/>
    <w:tmpl w:val="3B441B68"/>
    <w:lvl w:ilvl="0">
      <w:start w:val="1"/>
      <w:numFmt w:val="decimal"/>
      <w:lvlText w:val="%1"/>
      <w:lvlJc w:val="left"/>
      <w:pPr>
        <w:ind w:left="2727" w:hanging="360"/>
      </w:pPr>
      <w:rPr>
        <w:rFonts w:hint="default"/>
      </w:rPr>
    </w:lvl>
    <w:lvl w:ilvl="1">
      <w:start w:val="2"/>
      <w:numFmt w:val="decimal"/>
      <w:isLgl/>
      <w:lvlText w:val="%1.%2"/>
      <w:lvlJc w:val="left"/>
      <w:pPr>
        <w:ind w:left="2893" w:hanging="432"/>
      </w:pPr>
      <w:rPr>
        <w:rFonts w:hint="default"/>
      </w:rPr>
    </w:lvl>
    <w:lvl w:ilvl="2">
      <w:start w:val="1"/>
      <w:numFmt w:val="decimal"/>
      <w:isLgl/>
      <w:lvlText w:val="%1.%2.%3"/>
      <w:lvlJc w:val="left"/>
      <w:pPr>
        <w:ind w:left="3275" w:hanging="720"/>
      </w:pPr>
      <w:rPr>
        <w:rFonts w:hint="default"/>
      </w:rPr>
    </w:lvl>
    <w:lvl w:ilvl="3">
      <w:start w:val="1"/>
      <w:numFmt w:val="decimal"/>
      <w:isLgl/>
      <w:lvlText w:val="%1.%2.%3.%4"/>
      <w:lvlJc w:val="left"/>
      <w:pPr>
        <w:ind w:left="3729" w:hanging="1080"/>
      </w:pPr>
      <w:rPr>
        <w:rFonts w:hint="default"/>
      </w:rPr>
    </w:lvl>
    <w:lvl w:ilvl="4">
      <w:start w:val="1"/>
      <w:numFmt w:val="decimal"/>
      <w:isLgl/>
      <w:lvlText w:val="%1.%2.%3.%4.%5"/>
      <w:lvlJc w:val="left"/>
      <w:pPr>
        <w:ind w:left="3823"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371" w:hanging="1440"/>
      </w:pPr>
      <w:rPr>
        <w:rFonts w:hint="default"/>
      </w:rPr>
    </w:lvl>
    <w:lvl w:ilvl="7">
      <w:start w:val="1"/>
      <w:numFmt w:val="decimal"/>
      <w:isLgl/>
      <w:lvlText w:val="%1.%2.%3.%4.%5.%6.%7.%8"/>
      <w:lvlJc w:val="left"/>
      <w:pPr>
        <w:ind w:left="4825" w:hanging="1800"/>
      </w:pPr>
      <w:rPr>
        <w:rFonts w:hint="default"/>
      </w:rPr>
    </w:lvl>
    <w:lvl w:ilvl="8">
      <w:start w:val="1"/>
      <w:numFmt w:val="decimal"/>
      <w:isLgl/>
      <w:lvlText w:val="%1.%2.%3.%4.%5.%6.%7.%8.%9"/>
      <w:lvlJc w:val="left"/>
      <w:pPr>
        <w:ind w:left="5279" w:hanging="2160"/>
      </w:pPr>
      <w:rPr>
        <w:rFonts w:hint="default"/>
      </w:rPr>
    </w:lvl>
  </w:abstractNum>
  <w:abstractNum w:abstractNumId="22" w15:restartNumberingAfterBreak="0">
    <w:nsid w:val="46F7276A"/>
    <w:multiLevelType w:val="hybridMultilevel"/>
    <w:tmpl w:val="4BCC6314"/>
    <w:lvl w:ilvl="0" w:tplc="041B0019">
      <w:start w:val="1"/>
      <w:numFmt w:val="lowerLetter"/>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48BA5A3E"/>
    <w:multiLevelType w:val="hybridMultilevel"/>
    <w:tmpl w:val="86AA9CE6"/>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4" w15:restartNumberingAfterBreak="0">
    <w:nsid w:val="52AE361B"/>
    <w:multiLevelType w:val="hybridMultilevel"/>
    <w:tmpl w:val="F4560A90"/>
    <w:lvl w:ilvl="0" w:tplc="041B0001">
      <w:start w:val="1"/>
      <w:numFmt w:val="bullet"/>
      <w:lvlText w:val=""/>
      <w:lvlJc w:val="left"/>
      <w:pPr>
        <w:ind w:left="1894" w:hanging="360"/>
      </w:pPr>
      <w:rPr>
        <w:rFonts w:ascii="Symbol" w:hAnsi="Symbol" w:hint="default"/>
      </w:rPr>
    </w:lvl>
    <w:lvl w:ilvl="1" w:tplc="041B0003" w:tentative="1">
      <w:start w:val="1"/>
      <w:numFmt w:val="bullet"/>
      <w:lvlText w:val="o"/>
      <w:lvlJc w:val="left"/>
      <w:pPr>
        <w:ind w:left="2614" w:hanging="360"/>
      </w:pPr>
      <w:rPr>
        <w:rFonts w:ascii="Courier New" w:hAnsi="Courier New" w:cs="Courier New" w:hint="default"/>
      </w:rPr>
    </w:lvl>
    <w:lvl w:ilvl="2" w:tplc="041B0005" w:tentative="1">
      <w:start w:val="1"/>
      <w:numFmt w:val="bullet"/>
      <w:lvlText w:val=""/>
      <w:lvlJc w:val="left"/>
      <w:pPr>
        <w:ind w:left="3334" w:hanging="360"/>
      </w:pPr>
      <w:rPr>
        <w:rFonts w:ascii="Wingdings" w:hAnsi="Wingdings" w:hint="default"/>
      </w:rPr>
    </w:lvl>
    <w:lvl w:ilvl="3" w:tplc="041B0001" w:tentative="1">
      <w:start w:val="1"/>
      <w:numFmt w:val="bullet"/>
      <w:lvlText w:val=""/>
      <w:lvlJc w:val="left"/>
      <w:pPr>
        <w:ind w:left="4054" w:hanging="360"/>
      </w:pPr>
      <w:rPr>
        <w:rFonts w:ascii="Symbol" w:hAnsi="Symbol" w:hint="default"/>
      </w:rPr>
    </w:lvl>
    <w:lvl w:ilvl="4" w:tplc="041B0003" w:tentative="1">
      <w:start w:val="1"/>
      <w:numFmt w:val="bullet"/>
      <w:lvlText w:val="o"/>
      <w:lvlJc w:val="left"/>
      <w:pPr>
        <w:ind w:left="4774" w:hanging="360"/>
      </w:pPr>
      <w:rPr>
        <w:rFonts w:ascii="Courier New" w:hAnsi="Courier New" w:cs="Courier New" w:hint="default"/>
      </w:rPr>
    </w:lvl>
    <w:lvl w:ilvl="5" w:tplc="041B0005" w:tentative="1">
      <w:start w:val="1"/>
      <w:numFmt w:val="bullet"/>
      <w:lvlText w:val=""/>
      <w:lvlJc w:val="left"/>
      <w:pPr>
        <w:ind w:left="5494" w:hanging="360"/>
      </w:pPr>
      <w:rPr>
        <w:rFonts w:ascii="Wingdings" w:hAnsi="Wingdings" w:hint="default"/>
      </w:rPr>
    </w:lvl>
    <w:lvl w:ilvl="6" w:tplc="041B0001" w:tentative="1">
      <w:start w:val="1"/>
      <w:numFmt w:val="bullet"/>
      <w:lvlText w:val=""/>
      <w:lvlJc w:val="left"/>
      <w:pPr>
        <w:ind w:left="6214" w:hanging="360"/>
      </w:pPr>
      <w:rPr>
        <w:rFonts w:ascii="Symbol" w:hAnsi="Symbol" w:hint="default"/>
      </w:rPr>
    </w:lvl>
    <w:lvl w:ilvl="7" w:tplc="041B0003" w:tentative="1">
      <w:start w:val="1"/>
      <w:numFmt w:val="bullet"/>
      <w:lvlText w:val="o"/>
      <w:lvlJc w:val="left"/>
      <w:pPr>
        <w:ind w:left="6934" w:hanging="360"/>
      </w:pPr>
      <w:rPr>
        <w:rFonts w:ascii="Courier New" w:hAnsi="Courier New" w:cs="Courier New" w:hint="default"/>
      </w:rPr>
    </w:lvl>
    <w:lvl w:ilvl="8" w:tplc="041B0005" w:tentative="1">
      <w:start w:val="1"/>
      <w:numFmt w:val="bullet"/>
      <w:lvlText w:val=""/>
      <w:lvlJc w:val="left"/>
      <w:pPr>
        <w:ind w:left="7654" w:hanging="360"/>
      </w:pPr>
      <w:rPr>
        <w:rFonts w:ascii="Wingdings" w:hAnsi="Wingdings" w:hint="default"/>
      </w:rPr>
    </w:lvl>
  </w:abstractNum>
  <w:abstractNum w:abstractNumId="25" w15:restartNumberingAfterBreak="0">
    <w:nsid w:val="5C1C750C"/>
    <w:multiLevelType w:val="hybridMultilevel"/>
    <w:tmpl w:val="4674342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83611B"/>
    <w:multiLevelType w:val="hybridMultilevel"/>
    <w:tmpl w:val="4320B4BC"/>
    <w:lvl w:ilvl="0" w:tplc="041B0015">
      <w:start w:val="1"/>
      <w:numFmt w:val="upp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7" w15:restartNumberingAfterBreak="0">
    <w:nsid w:val="5D3D313E"/>
    <w:multiLevelType w:val="hybridMultilevel"/>
    <w:tmpl w:val="9FE6DED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5E3E4DB2"/>
    <w:multiLevelType w:val="hybridMultilevel"/>
    <w:tmpl w:val="B032FF92"/>
    <w:lvl w:ilvl="0" w:tplc="041B0017">
      <w:start w:val="1"/>
      <w:numFmt w:val="lowerLetter"/>
      <w:lvlText w:val="%1)"/>
      <w:lvlJc w:val="left"/>
      <w:pPr>
        <w:ind w:left="1174" w:hanging="360"/>
      </w:pPr>
    </w:lvl>
    <w:lvl w:ilvl="1" w:tplc="041B0019" w:tentative="1">
      <w:start w:val="1"/>
      <w:numFmt w:val="lowerLetter"/>
      <w:lvlText w:val="%2."/>
      <w:lvlJc w:val="left"/>
      <w:pPr>
        <w:ind w:left="1894" w:hanging="360"/>
      </w:pPr>
    </w:lvl>
    <w:lvl w:ilvl="2" w:tplc="041B001B" w:tentative="1">
      <w:start w:val="1"/>
      <w:numFmt w:val="lowerRoman"/>
      <w:lvlText w:val="%3."/>
      <w:lvlJc w:val="right"/>
      <w:pPr>
        <w:ind w:left="2614" w:hanging="180"/>
      </w:pPr>
    </w:lvl>
    <w:lvl w:ilvl="3" w:tplc="041B000F" w:tentative="1">
      <w:start w:val="1"/>
      <w:numFmt w:val="decimal"/>
      <w:lvlText w:val="%4."/>
      <w:lvlJc w:val="left"/>
      <w:pPr>
        <w:ind w:left="3334" w:hanging="360"/>
      </w:pPr>
    </w:lvl>
    <w:lvl w:ilvl="4" w:tplc="041B0019" w:tentative="1">
      <w:start w:val="1"/>
      <w:numFmt w:val="lowerLetter"/>
      <w:lvlText w:val="%5."/>
      <w:lvlJc w:val="left"/>
      <w:pPr>
        <w:ind w:left="4054" w:hanging="360"/>
      </w:pPr>
    </w:lvl>
    <w:lvl w:ilvl="5" w:tplc="041B001B" w:tentative="1">
      <w:start w:val="1"/>
      <w:numFmt w:val="lowerRoman"/>
      <w:lvlText w:val="%6."/>
      <w:lvlJc w:val="right"/>
      <w:pPr>
        <w:ind w:left="4774" w:hanging="180"/>
      </w:pPr>
    </w:lvl>
    <w:lvl w:ilvl="6" w:tplc="041B000F" w:tentative="1">
      <w:start w:val="1"/>
      <w:numFmt w:val="decimal"/>
      <w:lvlText w:val="%7."/>
      <w:lvlJc w:val="left"/>
      <w:pPr>
        <w:ind w:left="5494" w:hanging="360"/>
      </w:pPr>
    </w:lvl>
    <w:lvl w:ilvl="7" w:tplc="041B0019" w:tentative="1">
      <w:start w:val="1"/>
      <w:numFmt w:val="lowerLetter"/>
      <w:lvlText w:val="%8."/>
      <w:lvlJc w:val="left"/>
      <w:pPr>
        <w:ind w:left="6214" w:hanging="360"/>
      </w:pPr>
    </w:lvl>
    <w:lvl w:ilvl="8" w:tplc="041B001B" w:tentative="1">
      <w:start w:val="1"/>
      <w:numFmt w:val="lowerRoman"/>
      <w:lvlText w:val="%9."/>
      <w:lvlJc w:val="right"/>
      <w:pPr>
        <w:ind w:left="6934" w:hanging="180"/>
      </w:pPr>
    </w:lvl>
  </w:abstractNum>
  <w:abstractNum w:abstractNumId="29" w15:restartNumberingAfterBreak="0">
    <w:nsid w:val="603C15F2"/>
    <w:multiLevelType w:val="hybridMultilevel"/>
    <w:tmpl w:val="3F2E243C"/>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15:restartNumberingAfterBreak="0">
    <w:nsid w:val="644B5D77"/>
    <w:multiLevelType w:val="hybridMultilevel"/>
    <w:tmpl w:val="DBD61B3E"/>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1" w15:restartNumberingAfterBreak="0">
    <w:nsid w:val="67224CAF"/>
    <w:multiLevelType w:val="hybridMultilevel"/>
    <w:tmpl w:val="17404962"/>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32" w15:restartNumberingAfterBreak="0">
    <w:nsid w:val="7C6A4A63"/>
    <w:multiLevelType w:val="multilevel"/>
    <w:tmpl w:val="0B12F8A8"/>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20"/>
  </w:num>
  <w:num w:numId="4">
    <w:abstractNumId w:val="21"/>
  </w:num>
  <w:num w:numId="5">
    <w:abstractNumId w:val="11"/>
  </w:num>
  <w:num w:numId="6">
    <w:abstractNumId w:val="19"/>
  </w:num>
  <w:num w:numId="7">
    <w:abstractNumId w:val="28"/>
  </w:num>
  <w:num w:numId="8">
    <w:abstractNumId w:val="2"/>
  </w:num>
  <w:num w:numId="9">
    <w:abstractNumId w:val="5"/>
  </w:num>
  <w:num w:numId="10">
    <w:abstractNumId w:val="6"/>
  </w:num>
  <w:num w:numId="11">
    <w:abstractNumId w:val="17"/>
  </w:num>
  <w:num w:numId="12">
    <w:abstractNumId w:val="18"/>
  </w:num>
  <w:num w:numId="13">
    <w:abstractNumId w:val="8"/>
  </w:num>
  <w:num w:numId="14">
    <w:abstractNumId w:val="10"/>
  </w:num>
  <w:num w:numId="15">
    <w:abstractNumId w:val="25"/>
  </w:num>
  <w:num w:numId="16">
    <w:abstractNumId w:val="29"/>
  </w:num>
  <w:num w:numId="17">
    <w:abstractNumId w:val="26"/>
  </w:num>
  <w:num w:numId="18">
    <w:abstractNumId w:val="24"/>
  </w:num>
  <w:num w:numId="19">
    <w:abstractNumId w:val="15"/>
  </w:num>
  <w:num w:numId="20">
    <w:abstractNumId w:val="30"/>
  </w:num>
  <w:num w:numId="21">
    <w:abstractNumId w:val="13"/>
  </w:num>
  <w:num w:numId="22">
    <w:abstractNumId w:val="23"/>
  </w:num>
  <w:num w:numId="23">
    <w:abstractNumId w:val="14"/>
  </w:num>
  <w:num w:numId="24">
    <w:abstractNumId w:val="27"/>
  </w:num>
  <w:num w:numId="25">
    <w:abstractNumId w:val="16"/>
  </w:num>
  <w:num w:numId="26">
    <w:abstractNumId w:val="31"/>
  </w:num>
  <w:num w:numId="27">
    <w:abstractNumId w:val="7"/>
  </w:num>
  <w:num w:numId="28">
    <w:abstractNumId w:val="22"/>
  </w:num>
  <w:num w:numId="29">
    <w:abstractNumId w:val="9"/>
  </w:num>
  <w:num w:numId="30">
    <w:abstractNumId w:val="12"/>
  </w:num>
  <w:num w:numId="31">
    <w:abstractNumId w:val="32"/>
  </w:num>
  <w:num w:numId="32">
    <w:abstractNumId w:val="4"/>
  </w:num>
  <w:num w:numId="33">
    <w:abstractNumId w:val="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onto Microsoft">
    <w15:presenceInfo w15:providerId="Windows Live" w15:userId="6c42e7a50baee3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F11"/>
    <w:rsid w:val="00002962"/>
    <w:rsid w:val="0000620F"/>
    <w:rsid w:val="00007AB5"/>
    <w:rsid w:val="00010C43"/>
    <w:rsid w:val="000113A0"/>
    <w:rsid w:val="000160F6"/>
    <w:rsid w:val="00016320"/>
    <w:rsid w:val="00017025"/>
    <w:rsid w:val="00020AA4"/>
    <w:rsid w:val="000251A1"/>
    <w:rsid w:val="0003281D"/>
    <w:rsid w:val="00043CC9"/>
    <w:rsid w:val="000446A5"/>
    <w:rsid w:val="0004781C"/>
    <w:rsid w:val="00047FA1"/>
    <w:rsid w:val="00051498"/>
    <w:rsid w:val="0005257D"/>
    <w:rsid w:val="000573EF"/>
    <w:rsid w:val="000614DA"/>
    <w:rsid w:val="000644D1"/>
    <w:rsid w:val="00064CEB"/>
    <w:rsid w:val="000668E5"/>
    <w:rsid w:val="00071EE2"/>
    <w:rsid w:val="00076C18"/>
    <w:rsid w:val="0008080D"/>
    <w:rsid w:val="00082741"/>
    <w:rsid w:val="00082F7A"/>
    <w:rsid w:val="00083127"/>
    <w:rsid w:val="00084E67"/>
    <w:rsid w:val="00085871"/>
    <w:rsid w:val="000865B6"/>
    <w:rsid w:val="00087A16"/>
    <w:rsid w:val="00092B15"/>
    <w:rsid w:val="000966CE"/>
    <w:rsid w:val="000A02DA"/>
    <w:rsid w:val="000A0B0B"/>
    <w:rsid w:val="000A3A74"/>
    <w:rsid w:val="000A43D3"/>
    <w:rsid w:val="000A4901"/>
    <w:rsid w:val="000A50AB"/>
    <w:rsid w:val="000A5A30"/>
    <w:rsid w:val="000B13B3"/>
    <w:rsid w:val="000B3A06"/>
    <w:rsid w:val="000B4111"/>
    <w:rsid w:val="000B572B"/>
    <w:rsid w:val="000B6DBA"/>
    <w:rsid w:val="000C3B31"/>
    <w:rsid w:val="000C4A26"/>
    <w:rsid w:val="000C4E29"/>
    <w:rsid w:val="000D28E9"/>
    <w:rsid w:val="000D5A42"/>
    <w:rsid w:val="000D695C"/>
    <w:rsid w:val="000D7009"/>
    <w:rsid w:val="000E1926"/>
    <w:rsid w:val="000E2710"/>
    <w:rsid w:val="000E2AAC"/>
    <w:rsid w:val="000E34EA"/>
    <w:rsid w:val="000E46A1"/>
    <w:rsid w:val="000E48A6"/>
    <w:rsid w:val="000E51EE"/>
    <w:rsid w:val="000E54EF"/>
    <w:rsid w:val="000E5D8C"/>
    <w:rsid w:val="000E5E84"/>
    <w:rsid w:val="000E5EFE"/>
    <w:rsid w:val="000E7BAB"/>
    <w:rsid w:val="000F1B1A"/>
    <w:rsid w:val="000F3C10"/>
    <w:rsid w:val="000F6EFA"/>
    <w:rsid w:val="000F737F"/>
    <w:rsid w:val="001024AB"/>
    <w:rsid w:val="00103783"/>
    <w:rsid w:val="00103B08"/>
    <w:rsid w:val="0010602F"/>
    <w:rsid w:val="0010756F"/>
    <w:rsid w:val="00111F3B"/>
    <w:rsid w:val="00112160"/>
    <w:rsid w:val="001130BD"/>
    <w:rsid w:val="00115DA0"/>
    <w:rsid w:val="00121142"/>
    <w:rsid w:val="00124991"/>
    <w:rsid w:val="0012598D"/>
    <w:rsid w:val="0012799E"/>
    <w:rsid w:val="00127F3F"/>
    <w:rsid w:val="0013074F"/>
    <w:rsid w:val="001312B7"/>
    <w:rsid w:val="00133A8F"/>
    <w:rsid w:val="001365E2"/>
    <w:rsid w:val="00136610"/>
    <w:rsid w:val="00141FCC"/>
    <w:rsid w:val="00144AF2"/>
    <w:rsid w:val="00144C50"/>
    <w:rsid w:val="001457FB"/>
    <w:rsid w:val="00145AAD"/>
    <w:rsid w:val="00146786"/>
    <w:rsid w:val="00150896"/>
    <w:rsid w:val="001524A9"/>
    <w:rsid w:val="0015429B"/>
    <w:rsid w:val="001554E1"/>
    <w:rsid w:val="0015607E"/>
    <w:rsid w:val="0015775C"/>
    <w:rsid w:val="00160CF8"/>
    <w:rsid w:val="00161190"/>
    <w:rsid w:val="00164636"/>
    <w:rsid w:val="001652D8"/>
    <w:rsid w:val="00166A49"/>
    <w:rsid w:val="00167799"/>
    <w:rsid w:val="00171118"/>
    <w:rsid w:val="00171D7E"/>
    <w:rsid w:val="00175640"/>
    <w:rsid w:val="00176714"/>
    <w:rsid w:val="0018128D"/>
    <w:rsid w:val="001814AD"/>
    <w:rsid w:val="00182118"/>
    <w:rsid w:val="00182E73"/>
    <w:rsid w:val="00183642"/>
    <w:rsid w:val="0018519E"/>
    <w:rsid w:val="00190423"/>
    <w:rsid w:val="001922C0"/>
    <w:rsid w:val="001932E6"/>
    <w:rsid w:val="001934E1"/>
    <w:rsid w:val="00194555"/>
    <w:rsid w:val="00195115"/>
    <w:rsid w:val="001953F3"/>
    <w:rsid w:val="00195FBF"/>
    <w:rsid w:val="00196191"/>
    <w:rsid w:val="00196690"/>
    <w:rsid w:val="001A0DDC"/>
    <w:rsid w:val="001A13C8"/>
    <w:rsid w:val="001A3E9A"/>
    <w:rsid w:val="001A4C21"/>
    <w:rsid w:val="001A599B"/>
    <w:rsid w:val="001B10B8"/>
    <w:rsid w:val="001B1361"/>
    <w:rsid w:val="001B327D"/>
    <w:rsid w:val="001B3F52"/>
    <w:rsid w:val="001B4C3D"/>
    <w:rsid w:val="001B788D"/>
    <w:rsid w:val="001C123B"/>
    <w:rsid w:val="001C2663"/>
    <w:rsid w:val="001C3F02"/>
    <w:rsid w:val="001D262C"/>
    <w:rsid w:val="001D2C71"/>
    <w:rsid w:val="001D38E5"/>
    <w:rsid w:val="001D4B54"/>
    <w:rsid w:val="001D5196"/>
    <w:rsid w:val="001D532F"/>
    <w:rsid w:val="001E0EBB"/>
    <w:rsid w:val="001E39A6"/>
    <w:rsid w:val="001E3C27"/>
    <w:rsid w:val="001E60BD"/>
    <w:rsid w:val="001F1478"/>
    <w:rsid w:val="001F1668"/>
    <w:rsid w:val="001F1768"/>
    <w:rsid w:val="001F439B"/>
    <w:rsid w:val="001F448B"/>
    <w:rsid w:val="001F674E"/>
    <w:rsid w:val="001F6CE2"/>
    <w:rsid w:val="00211C90"/>
    <w:rsid w:val="00212138"/>
    <w:rsid w:val="00216811"/>
    <w:rsid w:val="00216BA2"/>
    <w:rsid w:val="00216F54"/>
    <w:rsid w:val="00217058"/>
    <w:rsid w:val="00217337"/>
    <w:rsid w:val="00222203"/>
    <w:rsid w:val="002233B1"/>
    <w:rsid w:val="00224B0B"/>
    <w:rsid w:val="00225B24"/>
    <w:rsid w:val="00231F6C"/>
    <w:rsid w:val="00233A5D"/>
    <w:rsid w:val="002362CE"/>
    <w:rsid w:val="00241A1B"/>
    <w:rsid w:val="00242CDF"/>
    <w:rsid w:val="00243D78"/>
    <w:rsid w:val="00245FA8"/>
    <w:rsid w:val="00250CCF"/>
    <w:rsid w:val="00252892"/>
    <w:rsid w:val="00253AC3"/>
    <w:rsid w:val="0025746C"/>
    <w:rsid w:val="00257920"/>
    <w:rsid w:val="00257C16"/>
    <w:rsid w:val="00260D88"/>
    <w:rsid w:val="002615EF"/>
    <w:rsid w:val="00261D88"/>
    <w:rsid w:val="00264B97"/>
    <w:rsid w:val="00265C5A"/>
    <w:rsid w:val="002702A3"/>
    <w:rsid w:val="00270460"/>
    <w:rsid w:val="0027068E"/>
    <w:rsid w:val="002715E6"/>
    <w:rsid w:val="00272794"/>
    <w:rsid w:val="00273698"/>
    <w:rsid w:val="0027451D"/>
    <w:rsid w:val="00274DDF"/>
    <w:rsid w:val="00274E81"/>
    <w:rsid w:val="002755AB"/>
    <w:rsid w:val="00281590"/>
    <w:rsid w:val="0029045F"/>
    <w:rsid w:val="002A05B6"/>
    <w:rsid w:val="002A08C2"/>
    <w:rsid w:val="002A560E"/>
    <w:rsid w:val="002A580F"/>
    <w:rsid w:val="002B0B07"/>
    <w:rsid w:val="002C0948"/>
    <w:rsid w:val="002C4CD7"/>
    <w:rsid w:val="002C638E"/>
    <w:rsid w:val="002D0456"/>
    <w:rsid w:val="002D3597"/>
    <w:rsid w:val="002D63B2"/>
    <w:rsid w:val="002E1F51"/>
    <w:rsid w:val="002E396D"/>
    <w:rsid w:val="002E49B6"/>
    <w:rsid w:val="002F05B3"/>
    <w:rsid w:val="002F104A"/>
    <w:rsid w:val="002F1996"/>
    <w:rsid w:val="002F2403"/>
    <w:rsid w:val="002F4422"/>
    <w:rsid w:val="002F5510"/>
    <w:rsid w:val="002F75C4"/>
    <w:rsid w:val="002F7BD8"/>
    <w:rsid w:val="003010F7"/>
    <w:rsid w:val="00302146"/>
    <w:rsid w:val="00305634"/>
    <w:rsid w:val="00305C5A"/>
    <w:rsid w:val="00306F7E"/>
    <w:rsid w:val="003072FE"/>
    <w:rsid w:val="00312D3E"/>
    <w:rsid w:val="00314704"/>
    <w:rsid w:val="003159CA"/>
    <w:rsid w:val="00315E36"/>
    <w:rsid w:val="0031782E"/>
    <w:rsid w:val="00317C82"/>
    <w:rsid w:val="00320C36"/>
    <w:rsid w:val="00324C74"/>
    <w:rsid w:val="00325676"/>
    <w:rsid w:val="00325871"/>
    <w:rsid w:val="00325B84"/>
    <w:rsid w:val="00331FC8"/>
    <w:rsid w:val="00340A1E"/>
    <w:rsid w:val="003410D4"/>
    <w:rsid w:val="003422EF"/>
    <w:rsid w:val="0034281D"/>
    <w:rsid w:val="00347DEB"/>
    <w:rsid w:val="003523A2"/>
    <w:rsid w:val="00352C4B"/>
    <w:rsid w:val="00362A59"/>
    <w:rsid w:val="0036397D"/>
    <w:rsid w:val="00366632"/>
    <w:rsid w:val="00367AF8"/>
    <w:rsid w:val="00372595"/>
    <w:rsid w:val="003753AB"/>
    <w:rsid w:val="003801AE"/>
    <w:rsid w:val="00381516"/>
    <w:rsid w:val="003837BC"/>
    <w:rsid w:val="00385BB4"/>
    <w:rsid w:val="0038615C"/>
    <w:rsid w:val="003916D7"/>
    <w:rsid w:val="003925E9"/>
    <w:rsid w:val="00393112"/>
    <w:rsid w:val="00393C98"/>
    <w:rsid w:val="00396008"/>
    <w:rsid w:val="003963C0"/>
    <w:rsid w:val="003974F8"/>
    <w:rsid w:val="0039750C"/>
    <w:rsid w:val="00397BE7"/>
    <w:rsid w:val="00397C69"/>
    <w:rsid w:val="003A1096"/>
    <w:rsid w:val="003A1E2E"/>
    <w:rsid w:val="003A285D"/>
    <w:rsid w:val="003A40D5"/>
    <w:rsid w:val="003A47DE"/>
    <w:rsid w:val="003A5202"/>
    <w:rsid w:val="003A72EA"/>
    <w:rsid w:val="003B0864"/>
    <w:rsid w:val="003B172D"/>
    <w:rsid w:val="003B25D5"/>
    <w:rsid w:val="003B4326"/>
    <w:rsid w:val="003B4506"/>
    <w:rsid w:val="003B7094"/>
    <w:rsid w:val="003C005C"/>
    <w:rsid w:val="003C2A6E"/>
    <w:rsid w:val="003C32A8"/>
    <w:rsid w:val="003C48DA"/>
    <w:rsid w:val="003C4905"/>
    <w:rsid w:val="003D10A8"/>
    <w:rsid w:val="003D28CF"/>
    <w:rsid w:val="003D4867"/>
    <w:rsid w:val="003E264F"/>
    <w:rsid w:val="003E3C3E"/>
    <w:rsid w:val="003E4AEB"/>
    <w:rsid w:val="003E5CE9"/>
    <w:rsid w:val="003F5AC5"/>
    <w:rsid w:val="003F60EE"/>
    <w:rsid w:val="004006F8"/>
    <w:rsid w:val="00400AB5"/>
    <w:rsid w:val="00401A0E"/>
    <w:rsid w:val="00404651"/>
    <w:rsid w:val="004115B4"/>
    <w:rsid w:val="004146DF"/>
    <w:rsid w:val="004151A8"/>
    <w:rsid w:val="00415D2F"/>
    <w:rsid w:val="00422074"/>
    <w:rsid w:val="00422EE1"/>
    <w:rsid w:val="00423969"/>
    <w:rsid w:val="0043341F"/>
    <w:rsid w:val="00433AF8"/>
    <w:rsid w:val="00436169"/>
    <w:rsid w:val="00436B57"/>
    <w:rsid w:val="0044339B"/>
    <w:rsid w:val="004436F1"/>
    <w:rsid w:val="004532CD"/>
    <w:rsid w:val="0045419C"/>
    <w:rsid w:val="00454546"/>
    <w:rsid w:val="00455DF0"/>
    <w:rsid w:val="004602CD"/>
    <w:rsid w:val="00466637"/>
    <w:rsid w:val="00467C49"/>
    <w:rsid w:val="00473912"/>
    <w:rsid w:val="0048237C"/>
    <w:rsid w:val="00482475"/>
    <w:rsid w:val="0048293D"/>
    <w:rsid w:val="0048361B"/>
    <w:rsid w:val="004836AA"/>
    <w:rsid w:val="00483D0D"/>
    <w:rsid w:val="0049192E"/>
    <w:rsid w:val="00493BA0"/>
    <w:rsid w:val="00493D61"/>
    <w:rsid w:val="00495F49"/>
    <w:rsid w:val="00496A3C"/>
    <w:rsid w:val="004A30C3"/>
    <w:rsid w:val="004A402A"/>
    <w:rsid w:val="004A43FE"/>
    <w:rsid w:val="004A5E21"/>
    <w:rsid w:val="004A6A5D"/>
    <w:rsid w:val="004A7A83"/>
    <w:rsid w:val="004B2581"/>
    <w:rsid w:val="004B38CA"/>
    <w:rsid w:val="004B4091"/>
    <w:rsid w:val="004B68F6"/>
    <w:rsid w:val="004C0685"/>
    <w:rsid w:val="004C0A0C"/>
    <w:rsid w:val="004C24B2"/>
    <w:rsid w:val="004C3EA9"/>
    <w:rsid w:val="004C4002"/>
    <w:rsid w:val="004C6307"/>
    <w:rsid w:val="004C7030"/>
    <w:rsid w:val="004D2815"/>
    <w:rsid w:val="004D28B8"/>
    <w:rsid w:val="004D5D7E"/>
    <w:rsid w:val="004D6223"/>
    <w:rsid w:val="004D6E3B"/>
    <w:rsid w:val="004E0F62"/>
    <w:rsid w:val="004E1C7B"/>
    <w:rsid w:val="004E5478"/>
    <w:rsid w:val="004E55D0"/>
    <w:rsid w:val="004F0B74"/>
    <w:rsid w:val="004F0F79"/>
    <w:rsid w:val="004F3331"/>
    <w:rsid w:val="004F4327"/>
    <w:rsid w:val="004F4E35"/>
    <w:rsid w:val="004F5CBE"/>
    <w:rsid w:val="004F689F"/>
    <w:rsid w:val="005031FE"/>
    <w:rsid w:val="005037E7"/>
    <w:rsid w:val="0050532E"/>
    <w:rsid w:val="005129EA"/>
    <w:rsid w:val="00513112"/>
    <w:rsid w:val="00514C94"/>
    <w:rsid w:val="00516537"/>
    <w:rsid w:val="00521BB1"/>
    <w:rsid w:val="0052273E"/>
    <w:rsid w:val="00527FAB"/>
    <w:rsid w:val="0053060A"/>
    <w:rsid w:val="00533FFA"/>
    <w:rsid w:val="00535B6B"/>
    <w:rsid w:val="00536CAE"/>
    <w:rsid w:val="00540972"/>
    <w:rsid w:val="005447C9"/>
    <w:rsid w:val="00544E0B"/>
    <w:rsid w:val="00546D46"/>
    <w:rsid w:val="005470B1"/>
    <w:rsid w:val="005507A8"/>
    <w:rsid w:val="00550ED1"/>
    <w:rsid w:val="0055308E"/>
    <w:rsid w:val="005554E2"/>
    <w:rsid w:val="00562BA0"/>
    <w:rsid w:val="005656A6"/>
    <w:rsid w:val="005677FF"/>
    <w:rsid w:val="005724D4"/>
    <w:rsid w:val="00574436"/>
    <w:rsid w:val="00575886"/>
    <w:rsid w:val="00577EF1"/>
    <w:rsid w:val="005810CD"/>
    <w:rsid w:val="00581232"/>
    <w:rsid w:val="00582616"/>
    <w:rsid w:val="0058457C"/>
    <w:rsid w:val="00586A55"/>
    <w:rsid w:val="005877E8"/>
    <w:rsid w:val="00595857"/>
    <w:rsid w:val="005A014F"/>
    <w:rsid w:val="005A01B0"/>
    <w:rsid w:val="005A11A7"/>
    <w:rsid w:val="005A4954"/>
    <w:rsid w:val="005B0923"/>
    <w:rsid w:val="005B11C5"/>
    <w:rsid w:val="005B1521"/>
    <w:rsid w:val="005B2E7E"/>
    <w:rsid w:val="005B35A2"/>
    <w:rsid w:val="005B36F7"/>
    <w:rsid w:val="005B3A83"/>
    <w:rsid w:val="005B50C7"/>
    <w:rsid w:val="005C1079"/>
    <w:rsid w:val="005C148D"/>
    <w:rsid w:val="005C33D4"/>
    <w:rsid w:val="005C35DE"/>
    <w:rsid w:val="005C3A8B"/>
    <w:rsid w:val="005C4E7F"/>
    <w:rsid w:val="005C4F7A"/>
    <w:rsid w:val="005C5106"/>
    <w:rsid w:val="005C590B"/>
    <w:rsid w:val="005D460A"/>
    <w:rsid w:val="005D7280"/>
    <w:rsid w:val="005E11D6"/>
    <w:rsid w:val="005E1637"/>
    <w:rsid w:val="005E43B7"/>
    <w:rsid w:val="005E4464"/>
    <w:rsid w:val="005E4904"/>
    <w:rsid w:val="005E49AD"/>
    <w:rsid w:val="005E57BC"/>
    <w:rsid w:val="005E5D82"/>
    <w:rsid w:val="005E7CA1"/>
    <w:rsid w:val="005F1343"/>
    <w:rsid w:val="005F2952"/>
    <w:rsid w:val="005F2C7F"/>
    <w:rsid w:val="005F356C"/>
    <w:rsid w:val="005F57F7"/>
    <w:rsid w:val="005F6BE4"/>
    <w:rsid w:val="005F79BD"/>
    <w:rsid w:val="0060183F"/>
    <w:rsid w:val="006027C5"/>
    <w:rsid w:val="006077E9"/>
    <w:rsid w:val="00612ACF"/>
    <w:rsid w:val="006132D2"/>
    <w:rsid w:val="00614F79"/>
    <w:rsid w:val="0062062D"/>
    <w:rsid w:val="006247C0"/>
    <w:rsid w:val="0063022B"/>
    <w:rsid w:val="00631B0D"/>
    <w:rsid w:val="00631CA3"/>
    <w:rsid w:val="00634064"/>
    <w:rsid w:val="00635AA7"/>
    <w:rsid w:val="00640D36"/>
    <w:rsid w:val="00643F2C"/>
    <w:rsid w:val="00644A46"/>
    <w:rsid w:val="00650FB6"/>
    <w:rsid w:val="00653EC8"/>
    <w:rsid w:val="0065660C"/>
    <w:rsid w:val="00661ED8"/>
    <w:rsid w:val="00663D72"/>
    <w:rsid w:val="0066596C"/>
    <w:rsid w:val="00667DCB"/>
    <w:rsid w:val="00670D80"/>
    <w:rsid w:val="00672709"/>
    <w:rsid w:val="00673F3E"/>
    <w:rsid w:val="0068292D"/>
    <w:rsid w:val="006831B7"/>
    <w:rsid w:val="00685369"/>
    <w:rsid w:val="00686399"/>
    <w:rsid w:val="006867D4"/>
    <w:rsid w:val="00687F20"/>
    <w:rsid w:val="006909C9"/>
    <w:rsid w:val="00692714"/>
    <w:rsid w:val="006934E8"/>
    <w:rsid w:val="0069419D"/>
    <w:rsid w:val="00694EC7"/>
    <w:rsid w:val="00697E41"/>
    <w:rsid w:val="006A1719"/>
    <w:rsid w:val="006A24D4"/>
    <w:rsid w:val="006A353E"/>
    <w:rsid w:val="006A3AF7"/>
    <w:rsid w:val="006A5694"/>
    <w:rsid w:val="006A7F87"/>
    <w:rsid w:val="006B10C9"/>
    <w:rsid w:val="006B2718"/>
    <w:rsid w:val="006B434B"/>
    <w:rsid w:val="006C2181"/>
    <w:rsid w:val="006C3396"/>
    <w:rsid w:val="006C55AB"/>
    <w:rsid w:val="006C66AE"/>
    <w:rsid w:val="006D0DFA"/>
    <w:rsid w:val="006D0FEC"/>
    <w:rsid w:val="006D3191"/>
    <w:rsid w:val="006D4EB2"/>
    <w:rsid w:val="006D5A92"/>
    <w:rsid w:val="006E06C2"/>
    <w:rsid w:val="006E152C"/>
    <w:rsid w:val="006E1DAF"/>
    <w:rsid w:val="006E1E83"/>
    <w:rsid w:val="006E4BB9"/>
    <w:rsid w:val="006E6AAE"/>
    <w:rsid w:val="006F797B"/>
    <w:rsid w:val="00701DE1"/>
    <w:rsid w:val="00702CD4"/>
    <w:rsid w:val="0070475C"/>
    <w:rsid w:val="00704A77"/>
    <w:rsid w:val="00705496"/>
    <w:rsid w:val="00710AF7"/>
    <w:rsid w:val="00712372"/>
    <w:rsid w:val="007126D1"/>
    <w:rsid w:val="00712FD9"/>
    <w:rsid w:val="00714236"/>
    <w:rsid w:val="00714CAD"/>
    <w:rsid w:val="00715ECC"/>
    <w:rsid w:val="00715FFA"/>
    <w:rsid w:val="00723F59"/>
    <w:rsid w:val="00726A34"/>
    <w:rsid w:val="007270A2"/>
    <w:rsid w:val="0073026D"/>
    <w:rsid w:val="00732FCA"/>
    <w:rsid w:val="0073527F"/>
    <w:rsid w:val="00735D6B"/>
    <w:rsid w:val="0073691D"/>
    <w:rsid w:val="00736F54"/>
    <w:rsid w:val="00742471"/>
    <w:rsid w:val="00743C34"/>
    <w:rsid w:val="007441E9"/>
    <w:rsid w:val="0074475E"/>
    <w:rsid w:val="007449C8"/>
    <w:rsid w:val="007454C6"/>
    <w:rsid w:val="00747560"/>
    <w:rsid w:val="00750202"/>
    <w:rsid w:val="00750F77"/>
    <w:rsid w:val="007540A3"/>
    <w:rsid w:val="0075619C"/>
    <w:rsid w:val="007611BB"/>
    <w:rsid w:val="00761E16"/>
    <w:rsid w:val="0076553D"/>
    <w:rsid w:val="0076767C"/>
    <w:rsid w:val="007678EE"/>
    <w:rsid w:val="00770411"/>
    <w:rsid w:val="00774509"/>
    <w:rsid w:val="0077478C"/>
    <w:rsid w:val="00777870"/>
    <w:rsid w:val="00777C0D"/>
    <w:rsid w:val="00783289"/>
    <w:rsid w:val="00783D17"/>
    <w:rsid w:val="007870C7"/>
    <w:rsid w:val="00791F38"/>
    <w:rsid w:val="00792DB8"/>
    <w:rsid w:val="007966C0"/>
    <w:rsid w:val="0079793D"/>
    <w:rsid w:val="007A09A6"/>
    <w:rsid w:val="007A1C67"/>
    <w:rsid w:val="007A2F61"/>
    <w:rsid w:val="007A626A"/>
    <w:rsid w:val="007A7736"/>
    <w:rsid w:val="007B2974"/>
    <w:rsid w:val="007B4D52"/>
    <w:rsid w:val="007B7805"/>
    <w:rsid w:val="007B7E43"/>
    <w:rsid w:val="007C11CF"/>
    <w:rsid w:val="007C4CFF"/>
    <w:rsid w:val="007C4E77"/>
    <w:rsid w:val="007D11B0"/>
    <w:rsid w:val="007D4998"/>
    <w:rsid w:val="007D653D"/>
    <w:rsid w:val="007E1F38"/>
    <w:rsid w:val="007E3D23"/>
    <w:rsid w:val="007E3F49"/>
    <w:rsid w:val="007E6757"/>
    <w:rsid w:val="007E7D6A"/>
    <w:rsid w:val="007F0930"/>
    <w:rsid w:val="007F0DAA"/>
    <w:rsid w:val="007F0FD7"/>
    <w:rsid w:val="007F1C16"/>
    <w:rsid w:val="007F1DA8"/>
    <w:rsid w:val="007F2B14"/>
    <w:rsid w:val="007F462A"/>
    <w:rsid w:val="007F6116"/>
    <w:rsid w:val="007F6E48"/>
    <w:rsid w:val="00800A26"/>
    <w:rsid w:val="008048D3"/>
    <w:rsid w:val="008066CE"/>
    <w:rsid w:val="00807FFD"/>
    <w:rsid w:val="00810507"/>
    <w:rsid w:val="008122C6"/>
    <w:rsid w:val="00815C85"/>
    <w:rsid w:val="008168CD"/>
    <w:rsid w:val="00820853"/>
    <w:rsid w:val="0082152A"/>
    <w:rsid w:val="00822B60"/>
    <w:rsid w:val="00823C67"/>
    <w:rsid w:val="00825830"/>
    <w:rsid w:val="00826669"/>
    <w:rsid w:val="00832962"/>
    <w:rsid w:val="00833D80"/>
    <w:rsid w:val="0083457B"/>
    <w:rsid w:val="0083744A"/>
    <w:rsid w:val="00842F61"/>
    <w:rsid w:val="00845822"/>
    <w:rsid w:val="008458DD"/>
    <w:rsid w:val="00845D7B"/>
    <w:rsid w:val="008548C6"/>
    <w:rsid w:val="0085531A"/>
    <w:rsid w:val="00855341"/>
    <w:rsid w:val="00857BD5"/>
    <w:rsid w:val="00860BDB"/>
    <w:rsid w:val="0087283D"/>
    <w:rsid w:val="00872E83"/>
    <w:rsid w:val="008811C2"/>
    <w:rsid w:val="00881B82"/>
    <w:rsid w:val="00881C1C"/>
    <w:rsid w:val="0088392C"/>
    <w:rsid w:val="00885256"/>
    <w:rsid w:val="00885A4C"/>
    <w:rsid w:val="00887F9A"/>
    <w:rsid w:val="00890F6D"/>
    <w:rsid w:val="008915F4"/>
    <w:rsid w:val="0089301D"/>
    <w:rsid w:val="008940E2"/>
    <w:rsid w:val="0089545A"/>
    <w:rsid w:val="008959DB"/>
    <w:rsid w:val="0089619C"/>
    <w:rsid w:val="008A0BA3"/>
    <w:rsid w:val="008A1BD4"/>
    <w:rsid w:val="008A4B77"/>
    <w:rsid w:val="008A4BE3"/>
    <w:rsid w:val="008A541C"/>
    <w:rsid w:val="008A55F6"/>
    <w:rsid w:val="008B0DE8"/>
    <w:rsid w:val="008B2A87"/>
    <w:rsid w:val="008B3BB3"/>
    <w:rsid w:val="008B6DA7"/>
    <w:rsid w:val="008C11EC"/>
    <w:rsid w:val="008C32D8"/>
    <w:rsid w:val="008C7CF4"/>
    <w:rsid w:val="008E3A45"/>
    <w:rsid w:val="008E61BF"/>
    <w:rsid w:val="008F093D"/>
    <w:rsid w:val="008F2728"/>
    <w:rsid w:val="008F2C2C"/>
    <w:rsid w:val="008F3E02"/>
    <w:rsid w:val="008F4F96"/>
    <w:rsid w:val="00901FCA"/>
    <w:rsid w:val="00902EFD"/>
    <w:rsid w:val="00905F6A"/>
    <w:rsid w:val="00910D79"/>
    <w:rsid w:val="00912393"/>
    <w:rsid w:val="00926E7D"/>
    <w:rsid w:val="009324E5"/>
    <w:rsid w:val="00934C39"/>
    <w:rsid w:val="009358D2"/>
    <w:rsid w:val="00936615"/>
    <w:rsid w:val="00936D22"/>
    <w:rsid w:val="00937AC9"/>
    <w:rsid w:val="00940E67"/>
    <w:rsid w:val="00941540"/>
    <w:rsid w:val="009421FB"/>
    <w:rsid w:val="0094275F"/>
    <w:rsid w:val="00943973"/>
    <w:rsid w:val="0094411A"/>
    <w:rsid w:val="00944B56"/>
    <w:rsid w:val="0094526C"/>
    <w:rsid w:val="0095220F"/>
    <w:rsid w:val="0095390B"/>
    <w:rsid w:val="00953AA3"/>
    <w:rsid w:val="0095413A"/>
    <w:rsid w:val="00957B79"/>
    <w:rsid w:val="009630BF"/>
    <w:rsid w:val="009739B5"/>
    <w:rsid w:val="009764BF"/>
    <w:rsid w:val="0097659E"/>
    <w:rsid w:val="009773C7"/>
    <w:rsid w:val="009778D7"/>
    <w:rsid w:val="009840C6"/>
    <w:rsid w:val="009878D7"/>
    <w:rsid w:val="00987EBE"/>
    <w:rsid w:val="009925C0"/>
    <w:rsid w:val="00997602"/>
    <w:rsid w:val="009A1BA9"/>
    <w:rsid w:val="009A2151"/>
    <w:rsid w:val="009A236E"/>
    <w:rsid w:val="009A26EB"/>
    <w:rsid w:val="009A56A7"/>
    <w:rsid w:val="009A6EFE"/>
    <w:rsid w:val="009A7B71"/>
    <w:rsid w:val="009B1563"/>
    <w:rsid w:val="009B19E5"/>
    <w:rsid w:val="009B3068"/>
    <w:rsid w:val="009B703E"/>
    <w:rsid w:val="009C0F10"/>
    <w:rsid w:val="009C7F8D"/>
    <w:rsid w:val="009D0929"/>
    <w:rsid w:val="009D1179"/>
    <w:rsid w:val="009D5AD1"/>
    <w:rsid w:val="009E4633"/>
    <w:rsid w:val="009E70B5"/>
    <w:rsid w:val="009E7987"/>
    <w:rsid w:val="009F1B70"/>
    <w:rsid w:val="009F1C96"/>
    <w:rsid w:val="009F5F11"/>
    <w:rsid w:val="00A0146A"/>
    <w:rsid w:val="00A0641E"/>
    <w:rsid w:val="00A068A7"/>
    <w:rsid w:val="00A12430"/>
    <w:rsid w:val="00A12EA4"/>
    <w:rsid w:val="00A13168"/>
    <w:rsid w:val="00A209EE"/>
    <w:rsid w:val="00A2277D"/>
    <w:rsid w:val="00A265A8"/>
    <w:rsid w:val="00A270FC"/>
    <w:rsid w:val="00A334B4"/>
    <w:rsid w:val="00A37E7C"/>
    <w:rsid w:val="00A42440"/>
    <w:rsid w:val="00A53CD1"/>
    <w:rsid w:val="00A53DD6"/>
    <w:rsid w:val="00A5559F"/>
    <w:rsid w:val="00A55F56"/>
    <w:rsid w:val="00A5640C"/>
    <w:rsid w:val="00A5720A"/>
    <w:rsid w:val="00A63237"/>
    <w:rsid w:val="00A63489"/>
    <w:rsid w:val="00A63C6C"/>
    <w:rsid w:val="00A63E47"/>
    <w:rsid w:val="00A65A33"/>
    <w:rsid w:val="00A65BD6"/>
    <w:rsid w:val="00A7002A"/>
    <w:rsid w:val="00A70C89"/>
    <w:rsid w:val="00A72680"/>
    <w:rsid w:val="00A737BA"/>
    <w:rsid w:val="00A75FE5"/>
    <w:rsid w:val="00A813E6"/>
    <w:rsid w:val="00A820B1"/>
    <w:rsid w:val="00A85324"/>
    <w:rsid w:val="00A855DB"/>
    <w:rsid w:val="00A91A61"/>
    <w:rsid w:val="00A95552"/>
    <w:rsid w:val="00A95975"/>
    <w:rsid w:val="00AA0925"/>
    <w:rsid w:val="00AA7F52"/>
    <w:rsid w:val="00AB2204"/>
    <w:rsid w:val="00AB274A"/>
    <w:rsid w:val="00AB27C8"/>
    <w:rsid w:val="00AC193D"/>
    <w:rsid w:val="00AC250A"/>
    <w:rsid w:val="00AD32B2"/>
    <w:rsid w:val="00AD41F7"/>
    <w:rsid w:val="00AD427E"/>
    <w:rsid w:val="00AD42C2"/>
    <w:rsid w:val="00AE4F11"/>
    <w:rsid w:val="00AE5B55"/>
    <w:rsid w:val="00AE67E6"/>
    <w:rsid w:val="00AE7F06"/>
    <w:rsid w:val="00AF0C72"/>
    <w:rsid w:val="00AF0F5B"/>
    <w:rsid w:val="00AF1ADE"/>
    <w:rsid w:val="00AF3840"/>
    <w:rsid w:val="00AF6DD2"/>
    <w:rsid w:val="00AF7263"/>
    <w:rsid w:val="00AF7348"/>
    <w:rsid w:val="00B01479"/>
    <w:rsid w:val="00B04583"/>
    <w:rsid w:val="00B04711"/>
    <w:rsid w:val="00B04EE0"/>
    <w:rsid w:val="00B103F0"/>
    <w:rsid w:val="00B114C4"/>
    <w:rsid w:val="00B1272F"/>
    <w:rsid w:val="00B1463F"/>
    <w:rsid w:val="00B15D7C"/>
    <w:rsid w:val="00B164D4"/>
    <w:rsid w:val="00B22974"/>
    <w:rsid w:val="00B22A7A"/>
    <w:rsid w:val="00B24C9B"/>
    <w:rsid w:val="00B259DB"/>
    <w:rsid w:val="00B268E9"/>
    <w:rsid w:val="00B32769"/>
    <w:rsid w:val="00B331FD"/>
    <w:rsid w:val="00B36C8D"/>
    <w:rsid w:val="00B371D1"/>
    <w:rsid w:val="00B37738"/>
    <w:rsid w:val="00B408CB"/>
    <w:rsid w:val="00B54631"/>
    <w:rsid w:val="00B54644"/>
    <w:rsid w:val="00B55925"/>
    <w:rsid w:val="00B60400"/>
    <w:rsid w:val="00B63D9E"/>
    <w:rsid w:val="00B64EBE"/>
    <w:rsid w:val="00B66303"/>
    <w:rsid w:val="00B70DFF"/>
    <w:rsid w:val="00B71EF9"/>
    <w:rsid w:val="00B81584"/>
    <w:rsid w:val="00B83092"/>
    <w:rsid w:val="00B836D8"/>
    <w:rsid w:val="00B83E73"/>
    <w:rsid w:val="00B8540A"/>
    <w:rsid w:val="00B95CFE"/>
    <w:rsid w:val="00BA4773"/>
    <w:rsid w:val="00BA4AE5"/>
    <w:rsid w:val="00BA5971"/>
    <w:rsid w:val="00BC1B03"/>
    <w:rsid w:val="00BC1BD0"/>
    <w:rsid w:val="00BC4CB1"/>
    <w:rsid w:val="00BC61DF"/>
    <w:rsid w:val="00BD3EF2"/>
    <w:rsid w:val="00BD6920"/>
    <w:rsid w:val="00BD6F5B"/>
    <w:rsid w:val="00BE3C9C"/>
    <w:rsid w:val="00BE416D"/>
    <w:rsid w:val="00BE66EE"/>
    <w:rsid w:val="00BF3719"/>
    <w:rsid w:val="00BF4C4F"/>
    <w:rsid w:val="00BF7ED5"/>
    <w:rsid w:val="00C051CF"/>
    <w:rsid w:val="00C12A39"/>
    <w:rsid w:val="00C12B29"/>
    <w:rsid w:val="00C200B2"/>
    <w:rsid w:val="00C2038D"/>
    <w:rsid w:val="00C224DC"/>
    <w:rsid w:val="00C24AFC"/>
    <w:rsid w:val="00C24DDA"/>
    <w:rsid w:val="00C255B5"/>
    <w:rsid w:val="00C2586A"/>
    <w:rsid w:val="00C27A3C"/>
    <w:rsid w:val="00C363EA"/>
    <w:rsid w:val="00C41005"/>
    <w:rsid w:val="00C517A8"/>
    <w:rsid w:val="00C52BA8"/>
    <w:rsid w:val="00C53840"/>
    <w:rsid w:val="00C55D2D"/>
    <w:rsid w:val="00C572E4"/>
    <w:rsid w:val="00C57447"/>
    <w:rsid w:val="00C61DA6"/>
    <w:rsid w:val="00C62C7D"/>
    <w:rsid w:val="00C63631"/>
    <w:rsid w:val="00C654F5"/>
    <w:rsid w:val="00C669C8"/>
    <w:rsid w:val="00C72D40"/>
    <w:rsid w:val="00C75EFB"/>
    <w:rsid w:val="00C8472E"/>
    <w:rsid w:val="00C865C6"/>
    <w:rsid w:val="00C8730A"/>
    <w:rsid w:val="00C874DA"/>
    <w:rsid w:val="00C91EC3"/>
    <w:rsid w:val="00C92763"/>
    <w:rsid w:val="00C92AAA"/>
    <w:rsid w:val="00C94E77"/>
    <w:rsid w:val="00C95B04"/>
    <w:rsid w:val="00C96795"/>
    <w:rsid w:val="00CA0770"/>
    <w:rsid w:val="00CA5C48"/>
    <w:rsid w:val="00CA64A9"/>
    <w:rsid w:val="00CA70E2"/>
    <w:rsid w:val="00CA7105"/>
    <w:rsid w:val="00CB4646"/>
    <w:rsid w:val="00CB4C93"/>
    <w:rsid w:val="00CB614D"/>
    <w:rsid w:val="00CC3CD3"/>
    <w:rsid w:val="00CC3DF1"/>
    <w:rsid w:val="00CC5B2F"/>
    <w:rsid w:val="00CC5DE0"/>
    <w:rsid w:val="00CC5E06"/>
    <w:rsid w:val="00CD0336"/>
    <w:rsid w:val="00CD1DB5"/>
    <w:rsid w:val="00CD3696"/>
    <w:rsid w:val="00CD7920"/>
    <w:rsid w:val="00CF1108"/>
    <w:rsid w:val="00CF46B3"/>
    <w:rsid w:val="00D002BC"/>
    <w:rsid w:val="00D0044B"/>
    <w:rsid w:val="00D04C7E"/>
    <w:rsid w:val="00D04CBB"/>
    <w:rsid w:val="00D06C52"/>
    <w:rsid w:val="00D1177B"/>
    <w:rsid w:val="00D17A17"/>
    <w:rsid w:val="00D20DA4"/>
    <w:rsid w:val="00D223A0"/>
    <w:rsid w:val="00D26077"/>
    <w:rsid w:val="00D31772"/>
    <w:rsid w:val="00D34C65"/>
    <w:rsid w:val="00D37FBE"/>
    <w:rsid w:val="00D4045D"/>
    <w:rsid w:val="00D421D3"/>
    <w:rsid w:val="00D44326"/>
    <w:rsid w:val="00D44C6D"/>
    <w:rsid w:val="00D50B5C"/>
    <w:rsid w:val="00D51B9F"/>
    <w:rsid w:val="00D52A10"/>
    <w:rsid w:val="00D55C6A"/>
    <w:rsid w:val="00D619BC"/>
    <w:rsid w:val="00D62756"/>
    <w:rsid w:val="00D62A3B"/>
    <w:rsid w:val="00D64431"/>
    <w:rsid w:val="00D6486E"/>
    <w:rsid w:val="00D710FE"/>
    <w:rsid w:val="00D74FC5"/>
    <w:rsid w:val="00D77B01"/>
    <w:rsid w:val="00D80351"/>
    <w:rsid w:val="00D81E19"/>
    <w:rsid w:val="00D850C7"/>
    <w:rsid w:val="00D900E0"/>
    <w:rsid w:val="00D922BC"/>
    <w:rsid w:val="00D93E0A"/>
    <w:rsid w:val="00D97EEF"/>
    <w:rsid w:val="00DA0373"/>
    <w:rsid w:val="00DA116E"/>
    <w:rsid w:val="00DA1F61"/>
    <w:rsid w:val="00DA4A79"/>
    <w:rsid w:val="00DA6EAF"/>
    <w:rsid w:val="00DA7094"/>
    <w:rsid w:val="00DB0442"/>
    <w:rsid w:val="00DB0574"/>
    <w:rsid w:val="00DB095F"/>
    <w:rsid w:val="00DB16B2"/>
    <w:rsid w:val="00DB16CF"/>
    <w:rsid w:val="00DB1AAB"/>
    <w:rsid w:val="00DB59D5"/>
    <w:rsid w:val="00DB6FCF"/>
    <w:rsid w:val="00DC2C5A"/>
    <w:rsid w:val="00DC3BB3"/>
    <w:rsid w:val="00DC3CA6"/>
    <w:rsid w:val="00DC4017"/>
    <w:rsid w:val="00DC58A1"/>
    <w:rsid w:val="00DC6952"/>
    <w:rsid w:val="00DD41D8"/>
    <w:rsid w:val="00DD54F8"/>
    <w:rsid w:val="00DE04C8"/>
    <w:rsid w:val="00DE4FEE"/>
    <w:rsid w:val="00DE6A03"/>
    <w:rsid w:val="00DE6C7A"/>
    <w:rsid w:val="00DF2BC3"/>
    <w:rsid w:val="00DF2FE9"/>
    <w:rsid w:val="00DF3ACC"/>
    <w:rsid w:val="00E016E8"/>
    <w:rsid w:val="00E049E5"/>
    <w:rsid w:val="00E07602"/>
    <w:rsid w:val="00E12A4B"/>
    <w:rsid w:val="00E13595"/>
    <w:rsid w:val="00E16097"/>
    <w:rsid w:val="00E168B1"/>
    <w:rsid w:val="00E17A75"/>
    <w:rsid w:val="00E248CD"/>
    <w:rsid w:val="00E256AF"/>
    <w:rsid w:val="00E315A0"/>
    <w:rsid w:val="00E3231D"/>
    <w:rsid w:val="00E33FED"/>
    <w:rsid w:val="00E34611"/>
    <w:rsid w:val="00E348B3"/>
    <w:rsid w:val="00E3637E"/>
    <w:rsid w:val="00E40B1E"/>
    <w:rsid w:val="00E418C5"/>
    <w:rsid w:val="00E456AE"/>
    <w:rsid w:val="00E46BEC"/>
    <w:rsid w:val="00E51135"/>
    <w:rsid w:val="00E51E2B"/>
    <w:rsid w:val="00E53F06"/>
    <w:rsid w:val="00E550A7"/>
    <w:rsid w:val="00E60702"/>
    <w:rsid w:val="00E63105"/>
    <w:rsid w:val="00E63120"/>
    <w:rsid w:val="00E65F96"/>
    <w:rsid w:val="00E66D6A"/>
    <w:rsid w:val="00E73514"/>
    <w:rsid w:val="00E73932"/>
    <w:rsid w:val="00E807CD"/>
    <w:rsid w:val="00E86083"/>
    <w:rsid w:val="00E91A88"/>
    <w:rsid w:val="00E91CA5"/>
    <w:rsid w:val="00E92807"/>
    <w:rsid w:val="00E94496"/>
    <w:rsid w:val="00E961F5"/>
    <w:rsid w:val="00E97E53"/>
    <w:rsid w:val="00EA31B5"/>
    <w:rsid w:val="00EA6866"/>
    <w:rsid w:val="00EA785A"/>
    <w:rsid w:val="00EB12C2"/>
    <w:rsid w:val="00EB461F"/>
    <w:rsid w:val="00EB484E"/>
    <w:rsid w:val="00EC00C8"/>
    <w:rsid w:val="00EC5D83"/>
    <w:rsid w:val="00ED1AF7"/>
    <w:rsid w:val="00ED22F2"/>
    <w:rsid w:val="00ED3531"/>
    <w:rsid w:val="00ED353D"/>
    <w:rsid w:val="00ED4E8F"/>
    <w:rsid w:val="00ED785E"/>
    <w:rsid w:val="00ED7B3B"/>
    <w:rsid w:val="00EE2875"/>
    <w:rsid w:val="00EE4AA8"/>
    <w:rsid w:val="00EE5D31"/>
    <w:rsid w:val="00EE748D"/>
    <w:rsid w:val="00EF0EAE"/>
    <w:rsid w:val="00F00BCB"/>
    <w:rsid w:val="00F03E7A"/>
    <w:rsid w:val="00F04911"/>
    <w:rsid w:val="00F10D17"/>
    <w:rsid w:val="00F12118"/>
    <w:rsid w:val="00F12498"/>
    <w:rsid w:val="00F203FC"/>
    <w:rsid w:val="00F23466"/>
    <w:rsid w:val="00F23F08"/>
    <w:rsid w:val="00F247A1"/>
    <w:rsid w:val="00F337D9"/>
    <w:rsid w:val="00F34456"/>
    <w:rsid w:val="00F35AA9"/>
    <w:rsid w:val="00F37768"/>
    <w:rsid w:val="00F403CF"/>
    <w:rsid w:val="00F40415"/>
    <w:rsid w:val="00F421D6"/>
    <w:rsid w:val="00F43E83"/>
    <w:rsid w:val="00F44603"/>
    <w:rsid w:val="00F5033C"/>
    <w:rsid w:val="00F509CE"/>
    <w:rsid w:val="00F52BCF"/>
    <w:rsid w:val="00F561FF"/>
    <w:rsid w:val="00F56795"/>
    <w:rsid w:val="00F6300A"/>
    <w:rsid w:val="00F661F2"/>
    <w:rsid w:val="00F70E81"/>
    <w:rsid w:val="00F71C06"/>
    <w:rsid w:val="00F726FE"/>
    <w:rsid w:val="00F73A0F"/>
    <w:rsid w:val="00F7465A"/>
    <w:rsid w:val="00F76C57"/>
    <w:rsid w:val="00F82902"/>
    <w:rsid w:val="00F83FAA"/>
    <w:rsid w:val="00F846A3"/>
    <w:rsid w:val="00F85172"/>
    <w:rsid w:val="00F85E28"/>
    <w:rsid w:val="00F8709F"/>
    <w:rsid w:val="00F87600"/>
    <w:rsid w:val="00F918A8"/>
    <w:rsid w:val="00F95F94"/>
    <w:rsid w:val="00FA0342"/>
    <w:rsid w:val="00FA1B8B"/>
    <w:rsid w:val="00FA2DE6"/>
    <w:rsid w:val="00FA3E21"/>
    <w:rsid w:val="00FA44F5"/>
    <w:rsid w:val="00FA5EED"/>
    <w:rsid w:val="00FA7713"/>
    <w:rsid w:val="00FB0743"/>
    <w:rsid w:val="00FB09B5"/>
    <w:rsid w:val="00FB1B69"/>
    <w:rsid w:val="00FB2108"/>
    <w:rsid w:val="00FB60A4"/>
    <w:rsid w:val="00FB7EA3"/>
    <w:rsid w:val="00FB7F26"/>
    <w:rsid w:val="00FC25A5"/>
    <w:rsid w:val="00FC5C6F"/>
    <w:rsid w:val="00FC6DB9"/>
    <w:rsid w:val="00FC757E"/>
    <w:rsid w:val="00FC78A6"/>
    <w:rsid w:val="00FD10A1"/>
    <w:rsid w:val="00FD3800"/>
    <w:rsid w:val="00FD4596"/>
    <w:rsid w:val="00FD4D21"/>
    <w:rsid w:val="00FD658A"/>
    <w:rsid w:val="00FD6F4E"/>
    <w:rsid w:val="00FD7180"/>
    <w:rsid w:val="00FE293C"/>
    <w:rsid w:val="00FE31AF"/>
    <w:rsid w:val="00FE343E"/>
    <w:rsid w:val="00FE6A90"/>
    <w:rsid w:val="00FE76EB"/>
    <w:rsid w:val="00FF004E"/>
    <w:rsid w:val="00FF012F"/>
    <w:rsid w:val="00FF0939"/>
    <w:rsid w:val="00FF0E04"/>
    <w:rsid w:val="00FF2A8C"/>
    <w:rsid w:val="00FF558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21C57D"/>
  <w15:docId w15:val="{427A6D61-8093-440F-B201-47853755F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9F5F11"/>
    <w:pPr>
      <w:spacing w:line="360" w:lineRule="auto"/>
      <w:ind w:firstLine="454"/>
      <w:jc w:val="both"/>
    </w:pPr>
    <w:rPr>
      <w:sz w:val="24"/>
      <w:szCs w:val="24"/>
    </w:rPr>
  </w:style>
  <w:style w:type="paragraph" w:styleId="Nadpis1">
    <w:name w:val="heading 1"/>
    <w:basedOn w:val="Normlny"/>
    <w:next w:val="Normlny"/>
    <w:link w:val="Nadpis1Char"/>
    <w:qFormat/>
    <w:rsid w:val="00455DF0"/>
    <w:pPr>
      <w:keepNext/>
      <w:keepLines/>
      <w:numPr>
        <w:numId w:val="3"/>
      </w:numPr>
      <w:spacing w:before="480"/>
      <w:outlineLvl w:val="0"/>
    </w:pPr>
    <w:rPr>
      <w:rFonts w:eastAsiaTheme="majorEastAsia" w:cstheme="majorBidi"/>
      <w:b/>
      <w:bCs/>
      <w:color w:val="000000" w:themeColor="text1"/>
      <w:sz w:val="28"/>
      <w:szCs w:val="28"/>
    </w:rPr>
  </w:style>
  <w:style w:type="paragraph" w:styleId="Nadpis3">
    <w:name w:val="heading 3"/>
    <w:basedOn w:val="Normlny"/>
    <w:next w:val="Normlny"/>
    <w:link w:val="Nadpis3Char"/>
    <w:semiHidden/>
    <w:unhideWhenUsed/>
    <w:qFormat/>
    <w:rsid w:val="002D0456"/>
    <w:pPr>
      <w:keepNext/>
      <w:keepLines/>
      <w:spacing w:before="200"/>
      <w:outlineLvl w:val="2"/>
    </w:pPr>
    <w:rPr>
      <w:rFonts w:asciiTheme="majorHAnsi" w:eastAsiaTheme="majorEastAsia" w:hAnsiTheme="majorHAnsi" w:cstheme="majorBidi"/>
      <w:b/>
      <w:bCs/>
      <w:color w:val="5B9BD5"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ind w:firstLine="0"/>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Univerzita"/>
    <w:rsid w:val="009F5F11"/>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ind w:firstLine="0"/>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527FAB"/>
    <w:pPr>
      <w:tabs>
        <w:tab w:val="left" w:pos="851"/>
        <w:tab w:val="right" w:leader="dot" w:pos="8778"/>
      </w:tabs>
      <w:ind w:firstLine="0"/>
    </w:pPr>
  </w:style>
  <w:style w:type="character" w:styleId="Hypertextovprepojenie">
    <w:name w:val="Hyperlink"/>
    <w:uiPriority w:val="99"/>
    <w:rsid w:val="009F5F11"/>
    <w:rPr>
      <w:color w:val="0000FF"/>
      <w:u w:val="single"/>
    </w:rPr>
  </w:style>
  <w:style w:type="paragraph" w:styleId="Textbubliny">
    <w:name w:val="Balloon Text"/>
    <w:basedOn w:val="Normlny"/>
    <w:link w:val="TextbublinyChar"/>
    <w:rsid w:val="00E33FED"/>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E33FED"/>
    <w:rPr>
      <w:rFonts w:ascii="Tahoma" w:hAnsi="Tahoma" w:cs="Tahoma"/>
      <w:sz w:val="16"/>
      <w:szCs w:val="16"/>
    </w:rPr>
  </w:style>
  <w:style w:type="paragraph" w:styleId="Odsekzoznamu">
    <w:name w:val="List Paragraph"/>
    <w:basedOn w:val="Normlny"/>
    <w:uiPriority w:val="34"/>
    <w:qFormat/>
    <w:rsid w:val="00E33FED"/>
    <w:pPr>
      <w:ind w:left="720"/>
      <w:contextualSpacing/>
    </w:pPr>
  </w:style>
  <w:style w:type="character" w:styleId="Siln">
    <w:name w:val="Strong"/>
    <w:aliases w:val="nadpis 2"/>
    <w:basedOn w:val="Predvolenpsmoodseku"/>
    <w:qFormat/>
    <w:rsid w:val="00216F54"/>
    <w:rPr>
      <w:rFonts w:ascii="Times New Roman" w:hAnsi="Times New Roman"/>
      <w:b/>
      <w:bCs/>
      <w:sz w:val="28"/>
    </w:rPr>
  </w:style>
  <w:style w:type="paragraph" w:styleId="Hlavika">
    <w:name w:val="header"/>
    <w:basedOn w:val="Normlny"/>
    <w:link w:val="HlavikaChar"/>
    <w:rsid w:val="00EB461F"/>
    <w:pPr>
      <w:tabs>
        <w:tab w:val="center" w:pos="4536"/>
        <w:tab w:val="right" w:pos="9072"/>
      </w:tabs>
      <w:spacing w:line="240" w:lineRule="auto"/>
    </w:pPr>
  </w:style>
  <w:style w:type="character" w:customStyle="1" w:styleId="HlavikaChar">
    <w:name w:val="Hlavička Char"/>
    <w:basedOn w:val="Predvolenpsmoodseku"/>
    <w:link w:val="Hlavika"/>
    <w:rsid w:val="00EB461F"/>
    <w:rPr>
      <w:sz w:val="24"/>
      <w:szCs w:val="24"/>
    </w:rPr>
  </w:style>
  <w:style w:type="paragraph" w:styleId="Podtitul">
    <w:name w:val="Subtitle"/>
    <w:basedOn w:val="Normlny"/>
    <w:next w:val="Normlny"/>
    <w:link w:val="PodtitulChar"/>
    <w:qFormat/>
    <w:rsid w:val="00216F54"/>
    <w:pPr>
      <w:numPr>
        <w:ilvl w:val="1"/>
      </w:numPr>
      <w:ind w:firstLine="454"/>
    </w:pPr>
    <w:rPr>
      <w:rFonts w:asciiTheme="majorHAnsi" w:eastAsiaTheme="majorEastAsia" w:hAnsiTheme="majorHAnsi" w:cstheme="majorBidi"/>
      <w:i/>
      <w:iCs/>
      <w:color w:val="5B9BD5" w:themeColor="accent1"/>
      <w:spacing w:val="15"/>
    </w:rPr>
  </w:style>
  <w:style w:type="character" w:customStyle="1" w:styleId="PodtitulChar">
    <w:name w:val="Podtitul Char"/>
    <w:basedOn w:val="Predvolenpsmoodseku"/>
    <w:link w:val="Podtitul"/>
    <w:rsid w:val="00216F54"/>
    <w:rPr>
      <w:rFonts w:asciiTheme="majorHAnsi" w:eastAsiaTheme="majorEastAsia" w:hAnsiTheme="majorHAnsi" w:cstheme="majorBidi"/>
      <w:i/>
      <w:iCs/>
      <w:color w:val="5B9BD5" w:themeColor="accent1"/>
      <w:spacing w:val="15"/>
      <w:sz w:val="24"/>
      <w:szCs w:val="24"/>
    </w:rPr>
  </w:style>
  <w:style w:type="character" w:customStyle="1" w:styleId="Nadpis1Char">
    <w:name w:val="Nadpis 1 Char"/>
    <w:basedOn w:val="Predvolenpsmoodseku"/>
    <w:link w:val="Nadpis1"/>
    <w:rsid w:val="00455DF0"/>
    <w:rPr>
      <w:rFonts w:eastAsiaTheme="majorEastAsia" w:cstheme="majorBidi"/>
      <w:b/>
      <w:bCs/>
      <w:color w:val="000000" w:themeColor="text1"/>
      <w:sz w:val="28"/>
      <w:szCs w:val="28"/>
    </w:rPr>
  </w:style>
  <w:style w:type="character" w:customStyle="1" w:styleId="authors-list-item">
    <w:name w:val="authors-list-item"/>
    <w:basedOn w:val="Predvolenpsmoodseku"/>
    <w:rsid w:val="00196690"/>
  </w:style>
  <w:style w:type="character" w:customStyle="1" w:styleId="author-sup-separator">
    <w:name w:val="author-sup-separator"/>
    <w:basedOn w:val="Predvolenpsmoodseku"/>
    <w:rsid w:val="00196690"/>
  </w:style>
  <w:style w:type="character" w:customStyle="1" w:styleId="comma">
    <w:name w:val="comma"/>
    <w:basedOn w:val="Predvolenpsmoodseku"/>
    <w:rsid w:val="00196690"/>
  </w:style>
  <w:style w:type="character" w:styleId="Odkaznakomentr">
    <w:name w:val="annotation reference"/>
    <w:basedOn w:val="Predvolenpsmoodseku"/>
    <w:semiHidden/>
    <w:unhideWhenUsed/>
    <w:rsid w:val="00697E41"/>
    <w:rPr>
      <w:sz w:val="16"/>
      <w:szCs w:val="16"/>
    </w:rPr>
  </w:style>
  <w:style w:type="paragraph" w:styleId="Textkomentra">
    <w:name w:val="annotation text"/>
    <w:basedOn w:val="Normlny"/>
    <w:link w:val="TextkomentraChar"/>
    <w:semiHidden/>
    <w:unhideWhenUsed/>
    <w:rsid w:val="00697E41"/>
    <w:pPr>
      <w:spacing w:line="240" w:lineRule="auto"/>
    </w:pPr>
    <w:rPr>
      <w:sz w:val="20"/>
      <w:szCs w:val="20"/>
    </w:rPr>
  </w:style>
  <w:style w:type="character" w:customStyle="1" w:styleId="TextkomentraChar">
    <w:name w:val="Text komentára Char"/>
    <w:basedOn w:val="Predvolenpsmoodseku"/>
    <w:link w:val="Textkomentra"/>
    <w:semiHidden/>
    <w:rsid w:val="00697E41"/>
  </w:style>
  <w:style w:type="paragraph" w:styleId="Predmetkomentra">
    <w:name w:val="annotation subject"/>
    <w:basedOn w:val="Textkomentra"/>
    <w:next w:val="Textkomentra"/>
    <w:link w:val="PredmetkomentraChar"/>
    <w:semiHidden/>
    <w:unhideWhenUsed/>
    <w:rsid w:val="00697E41"/>
    <w:rPr>
      <w:b/>
      <w:bCs/>
    </w:rPr>
  </w:style>
  <w:style w:type="character" w:customStyle="1" w:styleId="PredmetkomentraChar">
    <w:name w:val="Predmet komentára Char"/>
    <w:basedOn w:val="TextkomentraChar"/>
    <w:link w:val="Predmetkomentra"/>
    <w:semiHidden/>
    <w:rsid w:val="00697E41"/>
    <w:rPr>
      <w:b/>
      <w:bCs/>
    </w:rPr>
  </w:style>
  <w:style w:type="character" w:customStyle="1" w:styleId="Nadpis3Char">
    <w:name w:val="Nadpis 3 Char"/>
    <w:basedOn w:val="Predvolenpsmoodseku"/>
    <w:link w:val="Nadpis3"/>
    <w:semiHidden/>
    <w:rsid w:val="002D0456"/>
    <w:rPr>
      <w:rFonts w:asciiTheme="majorHAnsi" w:eastAsiaTheme="majorEastAsia" w:hAnsiTheme="majorHAnsi" w:cstheme="majorBidi"/>
      <w:b/>
      <w:bCs/>
      <w:color w:val="5B9BD5" w:themeColor="accent1"/>
      <w:sz w:val="24"/>
      <w:szCs w:val="24"/>
    </w:rPr>
  </w:style>
  <w:style w:type="paragraph" w:styleId="Normlnywebov">
    <w:name w:val="Normal (Web)"/>
    <w:basedOn w:val="Normlny"/>
    <w:uiPriority w:val="99"/>
    <w:unhideWhenUsed/>
    <w:rsid w:val="002D0456"/>
    <w:pPr>
      <w:spacing w:before="100" w:beforeAutospacing="1" w:after="100" w:afterAutospacing="1" w:line="240" w:lineRule="auto"/>
      <w:ind w:firstLine="0"/>
      <w:jc w:val="left"/>
    </w:pPr>
  </w:style>
  <w:style w:type="table" w:styleId="Mriekatabuky">
    <w:name w:val="Table Grid"/>
    <w:basedOn w:val="Normlnatabuka"/>
    <w:rsid w:val="009A56A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vysvetlivky">
    <w:name w:val="endnote text"/>
    <w:basedOn w:val="Normlny"/>
    <w:link w:val="TextvysvetlivkyChar"/>
    <w:semiHidden/>
    <w:unhideWhenUsed/>
    <w:rsid w:val="0095390B"/>
    <w:pPr>
      <w:spacing w:line="240" w:lineRule="auto"/>
    </w:pPr>
    <w:rPr>
      <w:sz w:val="20"/>
      <w:szCs w:val="20"/>
    </w:rPr>
  </w:style>
  <w:style w:type="character" w:customStyle="1" w:styleId="TextvysvetlivkyChar">
    <w:name w:val="Text vysvetlivky Char"/>
    <w:basedOn w:val="Predvolenpsmoodseku"/>
    <w:link w:val="Textvysvetlivky"/>
    <w:semiHidden/>
    <w:rsid w:val="0095390B"/>
  </w:style>
  <w:style w:type="character" w:styleId="Odkaznavysvetlivku">
    <w:name w:val="endnote reference"/>
    <w:basedOn w:val="Predvolenpsmoodseku"/>
    <w:semiHidden/>
    <w:unhideWhenUsed/>
    <w:rsid w:val="0095390B"/>
    <w:rPr>
      <w:vertAlign w:val="superscript"/>
    </w:rPr>
  </w:style>
  <w:style w:type="paragraph" w:styleId="Textpoznmkypodiarou">
    <w:name w:val="footnote text"/>
    <w:basedOn w:val="Normlny"/>
    <w:link w:val="TextpoznmkypodiarouChar"/>
    <w:semiHidden/>
    <w:unhideWhenUsed/>
    <w:rsid w:val="0095390B"/>
    <w:pPr>
      <w:spacing w:line="240" w:lineRule="auto"/>
    </w:pPr>
    <w:rPr>
      <w:sz w:val="20"/>
      <w:szCs w:val="20"/>
    </w:rPr>
  </w:style>
  <w:style w:type="character" w:customStyle="1" w:styleId="TextpoznmkypodiarouChar">
    <w:name w:val="Text poznámky pod čiarou Char"/>
    <w:basedOn w:val="Predvolenpsmoodseku"/>
    <w:link w:val="Textpoznmkypodiarou"/>
    <w:semiHidden/>
    <w:rsid w:val="0095390B"/>
  </w:style>
  <w:style w:type="character" w:styleId="Odkaznapoznmkupodiarou">
    <w:name w:val="footnote reference"/>
    <w:basedOn w:val="Predvolenpsmoodseku"/>
    <w:semiHidden/>
    <w:unhideWhenUsed/>
    <w:rsid w:val="0095390B"/>
    <w:rPr>
      <w:vertAlign w:val="superscript"/>
    </w:rPr>
  </w:style>
  <w:style w:type="paragraph" w:customStyle="1" w:styleId="pbody">
    <w:name w:val="p_body"/>
    <w:rsid w:val="00BC61DF"/>
    <w:pPr>
      <w:suppressAutoHyphens/>
      <w:spacing w:after="220"/>
      <w:jc w:val="both"/>
    </w:pPr>
    <w:rPr>
      <w:rFonts w:ascii="Arial" w:eastAsia="Arial" w:hAnsi="Arial" w:cs="Arial"/>
      <w:sz w:val="22"/>
      <w:lang w:val="en-GB" w:eastAsia="ar-SA"/>
    </w:rPr>
  </w:style>
  <w:style w:type="character" w:styleId="Zvraznenie">
    <w:name w:val="Emphasis"/>
    <w:basedOn w:val="Predvolenpsmoodseku"/>
    <w:uiPriority w:val="20"/>
    <w:qFormat/>
    <w:rsid w:val="00BF4C4F"/>
    <w:rPr>
      <w:i/>
      <w:iCs/>
    </w:rPr>
  </w:style>
  <w:style w:type="paragraph" w:styleId="PredformtovanHTML">
    <w:name w:val="HTML Preformatted"/>
    <w:basedOn w:val="Normlny"/>
    <w:link w:val="PredformtovanHTMLChar"/>
    <w:uiPriority w:val="99"/>
    <w:semiHidden/>
    <w:unhideWhenUsed/>
    <w:rsid w:val="0076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PredformtovanHTMLChar">
    <w:name w:val="Predformátované HTML Char"/>
    <w:basedOn w:val="Predvolenpsmoodseku"/>
    <w:link w:val="PredformtovanHTML"/>
    <w:uiPriority w:val="99"/>
    <w:semiHidden/>
    <w:rsid w:val="007611BB"/>
    <w:rPr>
      <w:rFonts w:ascii="Courier New" w:hAnsi="Courier New" w:cs="Courier New"/>
    </w:rPr>
  </w:style>
  <w:style w:type="paragraph" w:styleId="Hlavikaobsahu">
    <w:name w:val="TOC Heading"/>
    <w:basedOn w:val="Nadpis1"/>
    <w:next w:val="Normlny"/>
    <w:uiPriority w:val="39"/>
    <w:semiHidden/>
    <w:unhideWhenUsed/>
    <w:qFormat/>
    <w:rsid w:val="007870C7"/>
    <w:pPr>
      <w:numPr>
        <w:numId w:val="0"/>
      </w:numPr>
      <w:spacing w:line="276" w:lineRule="auto"/>
      <w:jc w:val="left"/>
      <w:outlineLvl w:val="9"/>
    </w:pPr>
    <w:rPr>
      <w:rFonts w:asciiTheme="majorHAnsi" w:hAnsiTheme="majorHAnsi"/>
      <w:color w:val="2E74B5" w:themeColor="accent1" w:themeShade="BF"/>
      <w:lang w:eastAsia="en-US"/>
    </w:rPr>
  </w:style>
  <w:style w:type="paragraph" w:styleId="Obsah2">
    <w:name w:val="toc 2"/>
    <w:basedOn w:val="Normlny"/>
    <w:next w:val="Normlny"/>
    <w:autoRedefine/>
    <w:uiPriority w:val="39"/>
    <w:semiHidden/>
    <w:unhideWhenUsed/>
    <w:qFormat/>
    <w:rsid w:val="007870C7"/>
    <w:pPr>
      <w:spacing w:after="100" w:line="276" w:lineRule="auto"/>
      <w:ind w:left="220" w:firstLine="0"/>
      <w:jc w:val="left"/>
    </w:pPr>
    <w:rPr>
      <w:rFonts w:asciiTheme="minorHAnsi" w:eastAsiaTheme="minorEastAsia" w:hAnsiTheme="minorHAnsi" w:cstheme="minorBidi"/>
      <w:sz w:val="22"/>
      <w:szCs w:val="22"/>
      <w:lang w:eastAsia="en-US"/>
    </w:rPr>
  </w:style>
  <w:style w:type="paragraph" w:styleId="Obsah3">
    <w:name w:val="toc 3"/>
    <w:basedOn w:val="Normlny"/>
    <w:next w:val="Normlny"/>
    <w:autoRedefine/>
    <w:uiPriority w:val="39"/>
    <w:semiHidden/>
    <w:unhideWhenUsed/>
    <w:qFormat/>
    <w:rsid w:val="007870C7"/>
    <w:pPr>
      <w:spacing w:after="100" w:line="276" w:lineRule="auto"/>
      <w:ind w:left="440" w:firstLine="0"/>
      <w:jc w:val="left"/>
    </w:pPr>
    <w:rPr>
      <w:rFonts w:asciiTheme="minorHAnsi" w:eastAsiaTheme="minorEastAsia" w:hAnsiTheme="minorHAnsi" w:cstheme="minorBidi"/>
      <w:sz w:val="22"/>
      <w:szCs w:val="22"/>
      <w:lang w:eastAsia="en-US"/>
    </w:rPr>
  </w:style>
  <w:style w:type="paragraph" w:styleId="Nzov">
    <w:name w:val="Title"/>
    <w:basedOn w:val="Normlny"/>
    <w:next w:val="Normlny"/>
    <w:link w:val="NzovChar"/>
    <w:qFormat/>
    <w:rsid w:val="00455DF0"/>
    <w:pPr>
      <w:pBdr>
        <w:bottom w:val="single" w:sz="8" w:space="4" w:color="5B9BD5" w:themeColor="accent1"/>
      </w:pBdr>
      <w:spacing w:after="300" w:line="240" w:lineRule="auto"/>
      <w:contextualSpacing/>
    </w:pPr>
    <w:rPr>
      <w:rFonts w:eastAsiaTheme="majorEastAsia" w:cstheme="majorBidi"/>
      <w:color w:val="323E4F" w:themeColor="text2" w:themeShade="BF"/>
      <w:spacing w:val="5"/>
      <w:kern w:val="28"/>
      <w:sz w:val="52"/>
      <w:szCs w:val="52"/>
    </w:rPr>
  </w:style>
  <w:style w:type="character" w:customStyle="1" w:styleId="NzovChar">
    <w:name w:val="Názov Char"/>
    <w:basedOn w:val="Predvolenpsmoodseku"/>
    <w:link w:val="Nzov"/>
    <w:rsid w:val="00455DF0"/>
    <w:rPr>
      <w:rFonts w:eastAsiaTheme="majorEastAsia"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6137">
      <w:bodyDiv w:val="1"/>
      <w:marLeft w:val="0"/>
      <w:marRight w:val="0"/>
      <w:marTop w:val="0"/>
      <w:marBottom w:val="0"/>
      <w:divBdr>
        <w:top w:val="none" w:sz="0" w:space="0" w:color="auto"/>
        <w:left w:val="none" w:sz="0" w:space="0" w:color="auto"/>
        <w:bottom w:val="none" w:sz="0" w:space="0" w:color="auto"/>
        <w:right w:val="none" w:sz="0" w:space="0" w:color="auto"/>
      </w:divBdr>
    </w:div>
    <w:div w:id="116338535">
      <w:bodyDiv w:val="1"/>
      <w:marLeft w:val="0"/>
      <w:marRight w:val="0"/>
      <w:marTop w:val="0"/>
      <w:marBottom w:val="0"/>
      <w:divBdr>
        <w:top w:val="none" w:sz="0" w:space="0" w:color="auto"/>
        <w:left w:val="none" w:sz="0" w:space="0" w:color="auto"/>
        <w:bottom w:val="none" w:sz="0" w:space="0" w:color="auto"/>
        <w:right w:val="none" w:sz="0" w:space="0" w:color="auto"/>
      </w:divBdr>
    </w:div>
    <w:div w:id="123350148">
      <w:bodyDiv w:val="1"/>
      <w:marLeft w:val="0"/>
      <w:marRight w:val="0"/>
      <w:marTop w:val="0"/>
      <w:marBottom w:val="0"/>
      <w:divBdr>
        <w:top w:val="none" w:sz="0" w:space="0" w:color="auto"/>
        <w:left w:val="none" w:sz="0" w:space="0" w:color="auto"/>
        <w:bottom w:val="none" w:sz="0" w:space="0" w:color="auto"/>
        <w:right w:val="none" w:sz="0" w:space="0" w:color="auto"/>
      </w:divBdr>
    </w:div>
    <w:div w:id="131559315">
      <w:bodyDiv w:val="1"/>
      <w:marLeft w:val="0"/>
      <w:marRight w:val="0"/>
      <w:marTop w:val="0"/>
      <w:marBottom w:val="0"/>
      <w:divBdr>
        <w:top w:val="none" w:sz="0" w:space="0" w:color="auto"/>
        <w:left w:val="none" w:sz="0" w:space="0" w:color="auto"/>
        <w:bottom w:val="none" w:sz="0" w:space="0" w:color="auto"/>
        <w:right w:val="none" w:sz="0" w:space="0" w:color="auto"/>
      </w:divBdr>
    </w:div>
    <w:div w:id="137264875">
      <w:bodyDiv w:val="1"/>
      <w:marLeft w:val="0"/>
      <w:marRight w:val="0"/>
      <w:marTop w:val="0"/>
      <w:marBottom w:val="0"/>
      <w:divBdr>
        <w:top w:val="none" w:sz="0" w:space="0" w:color="auto"/>
        <w:left w:val="none" w:sz="0" w:space="0" w:color="auto"/>
        <w:bottom w:val="none" w:sz="0" w:space="0" w:color="auto"/>
        <w:right w:val="none" w:sz="0" w:space="0" w:color="auto"/>
      </w:divBdr>
    </w:div>
    <w:div w:id="384531587">
      <w:bodyDiv w:val="1"/>
      <w:marLeft w:val="0"/>
      <w:marRight w:val="0"/>
      <w:marTop w:val="0"/>
      <w:marBottom w:val="0"/>
      <w:divBdr>
        <w:top w:val="none" w:sz="0" w:space="0" w:color="auto"/>
        <w:left w:val="none" w:sz="0" w:space="0" w:color="auto"/>
        <w:bottom w:val="none" w:sz="0" w:space="0" w:color="auto"/>
        <w:right w:val="none" w:sz="0" w:space="0" w:color="auto"/>
      </w:divBdr>
    </w:div>
    <w:div w:id="466747855">
      <w:bodyDiv w:val="1"/>
      <w:marLeft w:val="0"/>
      <w:marRight w:val="0"/>
      <w:marTop w:val="0"/>
      <w:marBottom w:val="0"/>
      <w:divBdr>
        <w:top w:val="none" w:sz="0" w:space="0" w:color="auto"/>
        <w:left w:val="none" w:sz="0" w:space="0" w:color="auto"/>
        <w:bottom w:val="none" w:sz="0" w:space="0" w:color="auto"/>
        <w:right w:val="none" w:sz="0" w:space="0" w:color="auto"/>
      </w:divBdr>
    </w:div>
    <w:div w:id="490408162">
      <w:bodyDiv w:val="1"/>
      <w:marLeft w:val="0"/>
      <w:marRight w:val="0"/>
      <w:marTop w:val="0"/>
      <w:marBottom w:val="0"/>
      <w:divBdr>
        <w:top w:val="none" w:sz="0" w:space="0" w:color="auto"/>
        <w:left w:val="none" w:sz="0" w:space="0" w:color="auto"/>
        <w:bottom w:val="none" w:sz="0" w:space="0" w:color="auto"/>
        <w:right w:val="none" w:sz="0" w:space="0" w:color="auto"/>
      </w:divBdr>
    </w:div>
    <w:div w:id="591620920">
      <w:bodyDiv w:val="1"/>
      <w:marLeft w:val="0"/>
      <w:marRight w:val="0"/>
      <w:marTop w:val="0"/>
      <w:marBottom w:val="0"/>
      <w:divBdr>
        <w:top w:val="none" w:sz="0" w:space="0" w:color="auto"/>
        <w:left w:val="none" w:sz="0" w:space="0" w:color="auto"/>
        <w:bottom w:val="none" w:sz="0" w:space="0" w:color="auto"/>
        <w:right w:val="none" w:sz="0" w:space="0" w:color="auto"/>
      </w:divBdr>
    </w:div>
    <w:div w:id="635917045">
      <w:bodyDiv w:val="1"/>
      <w:marLeft w:val="0"/>
      <w:marRight w:val="0"/>
      <w:marTop w:val="0"/>
      <w:marBottom w:val="0"/>
      <w:divBdr>
        <w:top w:val="none" w:sz="0" w:space="0" w:color="auto"/>
        <w:left w:val="none" w:sz="0" w:space="0" w:color="auto"/>
        <w:bottom w:val="none" w:sz="0" w:space="0" w:color="auto"/>
        <w:right w:val="none" w:sz="0" w:space="0" w:color="auto"/>
      </w:divBdr>
      <w:divsChild>
        <w:div w:id="1056127936">
          <w:marLeft w:val="0"/>
          <w:marRight w:val="0"/>
          <w:marTop w:val="0"/>
          <w:marBottom w:val="0"/>
          <w:divBdr>
            <w:top w:val="none" w:sz="0" w:space="0" w:color="auto"/>
            <w:left w:val="none" w:sz="0" w:space="0" w:color="auto"/>
            <w:bottom w:val="none" w:sz="0" w:space="0" w:color="auto"/>
            <w:right w:val="none" w:sz="0" w:space="0" w:color="auto"/>
          </w:divBdr>
          <w:divsChild>
            <w:div w:id="2031754270">
              <w:marLeft w:val="0"/>
              <w:marRight w:val="0"/>
              <w:marTop w:val="0"/>
              <w:marBottom w:val="0"/>
              <w:divBdr>
                <w:top w:val="none" w:sz="0" w:space="0" w:color="auto"/>
                <w:left w:val="none" w:sz="0" w:space="0" w:color="auto"/>
                <w:bottom w:val="none" w:sz="0" w:space="0" w:color="auto"/>
                <w:right w:val="none" w:sz="0" w:space="0" w:color="auto"/>
              </w:divBdr>
              <w:divsChild>
                <w:div w:id="1642346316">
                  <w:marLeft w:val="0"/>
                  <w:marRight w:val="0"/>
                  <w:marTop w:val="0"/>
                  <w:marBottom w:val="0"/>
                  <w:divBdr>
                    <w:top w:val="none" w:sz="0" w:space="0" w:color="auto"/>
                    <w:left w:val="none" w:sz="0" w:space="0" w:color="auto"/>
                    <w:bottom w:val="none" w:sz="0" w:space="0" w:color="auto"/>
                    <w:right w:val="none" w:sz="0" w:space="0" w:color="auto"/>
                  </w:divBdr>
                  <w:divsChild>
                    <w:div w:id="516702582">
                      <w:marLeft w:val="0"/>
                      <w:marRight w:val="0"/>
                      <w:marTop w:val="0"/>
                      <w:marBottom w:val="0"/>
                      <w:divBdr>
                        <w:top w:val="none" w:sz="0" w:space="0" w:color="auto"/>
                        <w:left w:val="none" w:sz="0" w:space="0" w:color="auto"/>
                        <w:bottom w:val="none" w:sz="0" w:space="0" w:color="auto"/>
                        <w:right w:val="none" w:sz="0" w:space="0" w:color="auto"/>
                      </w:divBdr>
                      <w:divsChild>
                        <w:div w:id="2057730000">
                          <w:marLeft w:val="0"/>
                          <w:marRight w:val="0"/>
                          <w:marTop w:val="0"/>
                          <w:marBottom w:val="0"/>
                          <w:divBdr>
                            <w:top w:val="none" w:sz="0" w:space="0" w:color="auto"/>
                            <w:left w:val="none" w:sz="0" w:space="0" w:color="auto"/>
                            <w:bottom w:val="none" w:sz="0" w:space="0" w:color="auto"/>
                            <w:right w:val="none" w:sz="0" w:space="0" w:color="auto"/>
                          </w:divBdr>
                          <w:divsChild>
                            <w:div w:id="83764543">
                              <w:marLeft w:val="0"/>
                              <w:marRight w:val="0"/>
                              <w:marTop w:val="0"/>
                              <w:marBottom w:val="0"/>
                              <w:divBdr>
                                <w:top w:val="none" w:sz="0" w:space="0" w:color="auto"/>
                                <w:left w:val="none" w:sz="0" w:space="0" w:color="auto"/>
                                <w:bottom w:val="none" w:sz="0" w:space="0" w:color="auto"/>
                                <w:right w:val="none" w:sz="0" w:space="0" w:color="auto"/>
                              </w:divBdr>
                              <w:divsChild>
                                <w:div w:id="1422948234">
                                  <w:marLeft w:val="0"/>
                                  <w:marRight w:val="0"/>
                                  <w:marTop w:val="0"/>
                                  <w:marBottom w:val="0"/>
                                  <w:divBdr>
                                    <w:top w:val="none" w:sz="0" w:space="0" w:color="auto"/>
                                    <w:left w:val="none" w:sz="0" w:space="0" w:color="auto"/>
                                    <w:bottom w:val="none" w:sz="0" w:space="0" w:color="auto"/>
                                    <w:right w:val="none" w:sz="0" w:space="0" w:color="auto"/>
                                  </w:divBdr>
                                  <w:divsChild>
                                    <w:div w:id="929040820">
                                      <w:marLeft w:val="0"/>
                                      <w:marRight w:val="0"/>
                                      <w:marTop w:val="0"/>
                                      <w:marBottom w:val="0"/>
                                      <w:divBdr>
                                        <w:top w:val="none" w:sz="0" w:space="0" w:color="auto"/>
                                        <w:left w:val="none" w:sz="0" w:space="0" w:color="auto"/>
                                        <w:bottom w:val="none" w:sz="0" w:space="0" w:color="auto"/>
                                        <w:right w:val="none" w:sz="0" w:space="0" w:color="auto"/>
                                      </w:divBdr>
                                      <w:divsChild>
                                        <w:div w:id="12392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087121">
          <w:marLeft w:val="0"/>
          <w:marRight w:val="0"/>
          <w:marTop w:val="0"/>
          <w:marBottom w:val="0"/>
          <w:divBdr>
            <w:top w:val="none" w:sz="0" w:space="0" w:color="auto"/>
            <w:left w:val="none" w:sz="0" w:space="0" w:color="auto"/>
            <w:bottom w:val="none" w:sz="0" w:space="0" w:color="auto"/>
            <w:right w:val="none" w:sz="0" w:space="0" w:color="auto"/>
          </w:divBdr>
          <w:divsChild>
            <w:div w:id="188182742">
              <w:marLeft w:val="0"/>
              <w:marRight w:val="0"/>
              <w:marTop w:val="0"/>
              <w:marBottom w:val="0"/>
              <w:divBdr>
                <w:top w:val="none" w:sz="0" w:space="0" w:color="auto"/>
                <w:left w:val="none" w:sz="0" w:space="0" w:color="auto"/>
                <w:bottom w:val="none" w:sz="0" w:space="0" w:color="auto"/>
                <w:right w:val="none" w:sz="0" w:space="0" w:color="auto"/>
              </w:divBdr>
              <w:divsChild>
                <w:div w:id="610476151">
                  <w:marLeft w:val="0"/>
                  <w:marRight w:val="0"/>
                  <w:marTop w:val="0"/>
                  <w:marBottom w:val="0"/>
                  <w:divBdr>
                    <w:top w:val="none" w:sz="0" w:space="0" w:color="auto"/>
                    <w:left w:val="none" w:sz="0" w:space="0" w:color="auto"/>
                    <w:bottom w:val="none" w:sz="0" w:space="0" w:color="auto"/>
                    <w:right w:val="none" w:sz="0" w:space="0" w:color="auto"/>
                  </w:divBdr>
                  <w:divsChild>
                    <w:div w:id="751973330">
                      <w:marLeft w:val="0"/>
                      <w:marRight w:val="0"/>
                      <w:marTop w:val="0"/>
                      <w:marBottom w:val="0"/>
                      <w:divBdr>
                        <w:top w:val="none" w:sz="0" w:space="0" w:color="auto"/>
                        <w:left w:val="none" w:sz="0" w:space="0" w:color="auto"/>
                        <w:bottom w:val="none" w:sz="0" w:space="0" w:color="auto"/>
                        <w:right w:val="none" w:sz="0" w:space="0" w:color="auto"/>
                      </w:divBdr>
                      <w:divsChild>
                        <w:div w:id="476462796">
                          <w:marLeft w:val="0"/>
                          <w:marRight w:val="0"/>
                          <w:marTop w:val="0"/>
                          <w:marBottom w:val="0"/>
                          <w:divBdr>
                            <w:top w:val="none" w:sz="0" w:space="0" w:color="auto"/>
                            <w:left w:val="none" w:sz="0" w:space="0" w:color="auto"/>
                            <w:bottom w:val="none" w:sz="0" w:space="0" w:color="auto"/>
                            <w:right w:val="none" w:sz="0" w:space="0" w:color="auto"/>
                          </w:divBdr>
                          <w:divsChild>
                            <w:div w:id="105851454">
                              <w:marLeft w:val="0"/>
                              <w:marRight w:val="0"/>
                              <w:marTop w:val="0"/>
                              <w:marBottom w:val="0"/>
                              <w:divBdr>
                                <w:top w:val="none" w:sz="0" w:space="0" w:color="auto"/>
                                <w:left w:val="none" w:sz="0" w:space="0" w:color="auto"/>
                                <w:bottom w:val="none" w:sz="0" w:space="0" w:color="auto"/>
                                <w:right w:val="none" w:sz="0" w:space="0" w:color="auto"/>
                              </w:divBdr>
                              <w:divsChild>
                                <w:div w:id="1446849934">
                                  <w:marLeft w:val="0"/>
                                  <w:marRight w:val="0"/>
                                  <w:marTop w:val="0"/>
                                  <w:marBottom w:val="0"/>
                                  <w:divBdr>
                                    <w:top w:val="none" w:sz="0" w:space="0" w:color="auto"/>
                                    <w:left w:val="none" w:sz="0" w:space="0" w:color="auto"/>
                                    <w:bottom w:val="none" w:sz="0" w:space="0" w:color="auto"/>
                                    <w:right w:val="none" w:sz="0" w:space="0" w:color="auto"/>
                                  </w:divBdr>
                                </w:div>
                                <w:div w:id="1595819653">
                                  <w:marLeft w:val="0"/>
                                  <w:marRight w:val="0"/>
                                  <w:marTop w:val="0"/>
                                  <w:marBottom w:val="0"/>
                                  <w:divBdr>
                                    <w:top w:val="none" w:sz="0" w:space="0" w:color="auto"/>
                                    <w:left w:val="none" w:sz="0" w:space="0" w:color="auto"/>
                                    <w:bottom w:val="none" w:sz="0" w:space="0" w:color="auto"/>
                                    <w:right w:val="none" w:sz="0" w:space="0" w:color="auto"/>
                                  </w:divBdr>
                                  <w:divsChild>
                                    <w:div w:id="460459485">
                                      <w:marLeft w:val="0"/>
                                      <w:marRight w:val="0"/>
                                      <w:marTop w:val="0"/>
                                      <w:marBottom w:val="0"/>
                                      <w:divBdr>
                                        <w:top w:val="none" w:sz="0" w:space="0" w:color="auto"/>
                                        <w:left w:val="none" w:sz="0" w:space="0" w:color="auto"/>
                                        <w:bottom w:val="none" w:sz="0" w:space="0" w:color="auto"/>
                                        <w:right w:val="none" w:sz="0" w:space="0" w:color="auto"/>
                                      </w:divBdr>
                                      <w:divsChild>
                                        <w:div w:id="6771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667291">
      <w:bodyDiv w:val="1"/>
      <w:marLeft w:val="0"/>
      <w:marRight w:val="0"/>
      <w:marTop w:val="0"/>
      <w:marBottom w:val="0"/>
      <w:divBdr>
        <w:top w:val="none" w:sz="0" w:space="0" w:color="auto"/>
        <w:left w:val="none" w:sz="0" w:space="0" w:color="auto"/>
        <w:bottom w:val="none" w:sz="0" w:space="0" w:color="auto"/>
        <w:right w:val="none" w:sz="0" w:space="0" w:color="auto"/>
      </w:divBdr>
    </w:div>
    <w:div w:id="808741624">
      <w:bodyDiv w:val="1"/>
      <w:marLeft w:val="0"/>
      <w:marRight w:val="0"/>
      <w:marTop w:val="0"/>
      <w:marBottom w:val="0"/>
      <w:divBdr>
        <w:top w:val="none" w:sz="0" w:space="0" w:color="auto"/>
        <w:left w:val="none" w:sz="0" w:space="0" w:color="auto"/>
        <w:bottom w:val="none" w:sz="0" w:space="0" w:color="auto"/>
        <w:right w:val="none" w:sz="0" w:space="0" w:color="auto"/>
      </w:divBdr>
      <w:divsChild>
        <w:div w:id="2051028582">
          <w:marLeft w:val="0"/>
          <w:marRight w:val="0"/>
          <w:marTop w:val="0"/>
          <w:marBottom w:val="0"/>
          <w:divBdr>
            <w:top w:val="none" w:sz="0" w:space="0" w:color="auto"/>
            <w:left w:val="none" w:sz="0" w:space="0" w:color="auto"/>
            <w:bottom w:val="none" w:sz="0" w:space="0" w:color="auto"/>
            <w:right w:val="none" w:sz="0" w:space="0" w:color="auto"/>
          </w:divBdr>
          <w:divsChild>
            <w:div w:id="87434142">
              <w:marLeft w:val="0"/>
              <w:marRight w:val="0"/>
              <w:marTop w:val="0"/>
              <w:marBottom w:val="0"/>
              <w:divBdr>
                <w:top w:val="none" w:sz="0" w:space="0" w:color="auto"/>
                <w:left w:val="none" w:sz="0" w:space="0" w:color="auto"/>
                <w:bottom w:val="none" w:sz="0" w:space="0" w:color="auto"/>
                <w:right w:val="none" w:sz="0" w:space="0" w:color="auto"/>
              </w:divBdr>
            </w:div>
          </w:divsChild>
        </w:div>
        <w:div w:id="137457893">
          <w:marLeft w:val="0"/>
          <w:marRight w:val="0"/>
          <w:marTop w:val="0"/>
          <w:marBottom w:val="0"/>
          <w:divBdr>
            <w:top w:val="none" w:sz="0" w:space="0" w:color="auto"/>
            <w:left w:val="none" w:sz="0" w:space="0" w:color="auto"/>
            <w:bottom w:val="none" w:sz="0" w:space="0" w:color="auto"/>
            <w:right w:val="none" w:sz="0" w:space="0" w:color="auto"/>
          </w:divBdr>
        </w:div>
      </w:divsChild>
    </w:div>
    <w:div w:id="813638462">
      <w:bodyDiv w:val="1"/>
      <w:marLeft w:val="0"/>
      <w:marRight w:val="0"/>
      <w:marTop w:val="0"/>
      <w:marBottom w:val="0"/>
      <w:divBdr>
        <w:top w:val="none" w:sz="0" w:space="0" w:color="auto"/>
        <w:left w:val="none" w:sz="0" w:space="0" w:color="auto"/>
        <w:bottom w:val="none" w:sz="0" w:space="0" w:color="auto"/>
        <w:right w:val="none" w:sz="0" w:space="0" w:color="auto"/>
      </w:divBdr>
    </w:div>
    <w:div w:id="996227029">
      <w:bodyDiv w:val="1"/>
      <w:marLeft w:val="0"/>
      <w:marRight w:val="0"/>
      <w:marTop w:val="0"/>
      <w:marBottom w:val="0"/>
      <w:divBdr>
        <w:top w:val="none" w:sz="0" w:space="0" w:color="auto"/>
        <w:left w:val="none" w:sz="0" w:space="0" w:color="auto"/>
        <w:bottom w:val="none" w:sz="0" w:space="0" w:color="auto"/>
        <w:right w:val="none" w:sz="0" w:space="0" w:color="auto"/>
      </w:divBdr>
    </w:div>
    <w:div w:id="1108432004">
      <w:bodyDiv w:val="1"/>
      <w:marLeft w:val="0"/>
      <w:marRight w:val="0"/>
      <w:marTop w:val="0"/>
      <w:marBottom w:val="0"/>
      <w:divBdr>
        <w:top w:val="none" w:sz="0" w:space="0" w:color="auto"/>
        <w:left w:val="none" w:sz="0" w:space="0" w:color="auto"/>
        <w:bottom w:val="none" w:sz="0" w:space="0" w:color="auto"/>
        <w:right w:val="none" w:sz="0" w:space="0" w:color="auto"/>
      </w:divBdr>
      <w:divsChild>
        <w:div w:id="1974942532">
          <w:marLeft w:val="0"/>
          <w:marRight w:val="0"/>
          <w:marTop w:val="0"/>
          <w:marBottom w:val="0"/>
          <w:divBdr>
            <w:top w:val="none" w:sz="0" w:space="0" w:color="auto"/>
            <w:left w:val="none" w:sz="0" w:space="0" w:color="auto"/>
            <w:bottom w:val="none" w:sz="0" w:space="0" w:color="auto"/>
            <w:right w:val="none" w:sz="0" w:space="0" w:color="auto"/>
          </w:divBdr>
          <w:divsChild>
            <w:div w:id="2060126809">
              <w:marLeft w:val="0"/>
              <w:marRight w:val="0"/>
              <w:marTop w:val="0"/>
              <w:marBottom w:val="0"/>
              <w:divBdr>
                <w:top w:val="none" w:sz="0" w:space="0" w:color="auto"/>
                <w:left w:val="none" w:sz="0" w:space="0" w:color="auto"/>
                <w:bottom w:val="none" w:sz="0" w:space="0" w:color="auto"/>
                <w:right w:val="none" w:sz="0" w:space="0" w:color="auto"/>
              </w:divBdr>
              <w:divsChild>
                <w:div w:id="2016957679">
                  <w:marLeft w:val="0"/>
                  <w:marRight w:val="0"/>
                  <w:marTop w:val="0"/>
                  <w:marBottom w:val="0"/>
                  <w:divBdr>
                    <w:top w:val="none" w:sz="0" w:space="0" w:color="auto"/>
                    <w:left w:val="none" w:sz="0" w:space="0" w:color="auto"/>
                    <w:bottom w:val="none" w:sz="0" w:space="0" w:color="auto"/>
                    <w:right w:val="none" w:sz="0" w:space="0" w:color="auto"/>
                  </w:divBdr>
                  <w:divsChild>
                    <w:div w:id="1281373391">
                      <w:marLeft w:val="0"/>
                      <w:marRight w:val="0"/>
                      <w:marTop w:val="0"/>
                      <w:marBottom w:val="0"/>
                      <w:divBdr>
                        <w:top w:val="none" w:sz="0" w:space="0" w:color="auto"/>
                        <w:left w:val="none" w:sz="0" w:space="0" w:color="auto"/>
                        <w:bottom w:val="none" w:sz="0" w:space="0" w:color="auto"/>
                        <w:right w:val="none" w:sz="0" w:space="0" w:color="auto"/>
                      </w:divBdr>
                      <w:divsChild>
                        <w:div w:id="1237663630">
                          <w:marLeft w:val="0"/>
                          <w:marRight w:val="0"/>
                          <w:marTop w:val="0"/>
                          <w:marBottom w:val="0"/>
                          <w:divBdr>
                            <w:top w:val="none" w:sz="0" w:space="0" w:color="auto"/>
                            <w:left w:val="none" w:sz="0" w:space="0" w:color="auto"/>
                            <w:bottom w:val="none" w:sz="0" w:space="0" w:color="auto"/>
                            <w:right w:val="none" w:sz="0" w:space="0" w:color="auto"/>
                          </w:divBdr>
                          <w:divsChild>
                            <w:div w:id="1241018981">
                              <w:marLeft w:val="0"/>
                              <w:marRight w:val="0"/>
                              <w:marTop w:val="0"/>
                              <w:marBottom w:val="0"/>
                              <w:divBdr>
                                <w:top w:val="none" w:sz="0" w:space="0" w:color="auto"/>
                                <w:left w:val="none" w:sz="0" w:space="0" w:color="auto"/>
                                <w:bottom w:val="none" w:sz="0" w:space="0" w:color="auto"/>
                                <w:right w:val="none" w:sz="0" w:space="0" w:color="auto"/>
                              </w:divBdr>
                              <w:divsChild>
                                <w:div w:id="1238247505">
                                  <w:marLeft w:val="0"/>
                                  <w:marRight w:val="0"/>
                                  <w:marTop w:val="0"/>
                                  <w:marBottom w:val="0"/>
                                  <w:divBdr>
                                    <w:top w:val="none" w:sz="0" w:space="0" w:color="auto"/>
                                    <w:left w:val="none" w:sz="0" w:space="0" w:color="auto"/>
                                    <w:bottom w:val="none" w:sz="0" w:space="0" w:color="auto"/>
                                    <w:right w:val="none" w:sz="0" w:space="0" w:color="auto"/>
                                  </w:divBdr>
                                  <w:divsChild>
                                    <w:div w:id="1295796037">
                                      <w:marLeft w:val="0"/>
                                      <w:marRight w:val="0"/>
                                      <w:marTop w:val="0"/>
                                      <w:marBottom w:val="0"/>
                                      <w:divBdr>
                                        <w:top w:val="none" w:sz="0" w:space="0" w:color="auto"/>
                                        <w:left w:val="none" w:sz="0" w:space="0" w:color="auto"/>
                                        <w:bottom w:val="none" w:sz="0" w:space="0" w:color="auto"/>
                                        <w:right w:val="none" w:sz="0" w:space="0" w:color="auto"/>
                                      </w:divBdr>
                                      <w:divsChild>
                                        <w:div w:id="17815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96829">
          <w:marLeft w:val="0"/>
          <w:marRight w:val="0"/>
          <w:marTop w:val="0"/>
          <w:marBottom w:val="0"/>
          <w:divBdr>
            <w:top w:val="none" w:sz="0" w:space="0" w:color="auto"/>
            <w:left w:val="none" w:sz="0" w:space="0" w:color="auto"/>
            <w:bottom w:val="none" w:sz="0" w:space="0" w:color="auto"/>
            <w:right w:val="none" w:sz="0" w:space="0" w:color="auto"/>
          </w:divBdr>
          <w:divsChild>
            <w:div w:id="1156536336">
              <w:marLeft w:val="0"/>
              <w:marRight w:val="0"/>
              <w:marTop w:val="0"/>
              <w:marBottom w:val="0"/>
              <w:divBdr>
                <w:top w:val="none" w:sz="0" w:space="0" w:color="auto"/>
                <w:left w:val="none" w:sz="0" w:space="0" w:color="auto"/>
                <w:bottom w:val="none" w:sz="0" w:space="0" w:color="auto"/>
                <w:right w:val="none" w:sz="0" w:space="0" w:color="auto"/>
              </w:divBdr>
              <w:divsChild>
                <w:div w:id="296647817">
                  <w:marLeft w:val="0"/>
                  <w:marRight w:val="0"/>
                  <w:marTop w:val="0"/>
                  <w:marBottom w:val="0"/>
                  <w:divBdr>
                    <w:top w:val="none" w:sz="0" w:space="0" w:color="auto"/>
                    <w:left w:val="none" w:sz="0" w:space="0" w:color="auto"/>
                    <w:bottom w:val="none" w:sz="0" w:space="0" w:color="auto"/>
                    <w:right w:val="none" w:sz="0" w:space="0" w:color="auto"/>
                  </w:divBdr>
                  <w:divsChild>
                    <w:div w:id="1798449218">
                      <w:marLeft w:val="0"/>
                      <w:marRight w:val="0"/>
                      <w:marTop w:val="0"/>
                      <w:marBottom w:val="0"/>
                      <w:divBdr>
                        <w:top w:val="none" w:sz="0" w:space="0" w:color="auto"/>
                        <w:left w:val="none" w:sz="0" w:space="0" w:color="auto"/>
                        <w:bottom w:val="none" w:sz="0" w:space="0" w:color="auto"/>
                        <w:right w:val="none" w:sz="0" w:space="0" w:color="auto"/>
                      </w:divBdr>
                      <w:divsChild>
                        <w:div w:id="906841109">
                          <w:marLeft w:val="0"/>
                          <w:marRight w:val="0"/>
                          <w:marTop w:val="0"/>
                          <w:marBottom w:val="0"/>
                          <w:divBdr>
                            <w:top w:val="none" w:sz="0" w:space="0" w:color="auto"/>
                            <w:left w:val="none" w:sz="0" w:space="0" w:color="auto"/>
                            <w:bottom w:val="none" w:sz="0" w:space="0" w:color="auto"/>
                            <w:right w:val="none" w:sz="0" w:space="0" w:color="auto"/>
                          </w:divBdr>
                          <w:divsChild>
                            <w:div w:id="1181971949">
                              <w:marLeft w:val="0"/>
                              <w:marRight w:val="0"/>
                              <w:marTop w:val="0"/>
                              <w:marBottom w:val="0"/>
                              <w:divBdr>
                                <w:top w:val="none" w:sz="0" w:space="0" w:color="auto"/>
                                <w:left w:val="none" w:sz="0" w:space="0" w:color="auto"/>
                                <w:bottom w:val="none" w:sz="0" w:space="0" w:color="auto"/>
                                <w:right w:val="none" w:sz="0" w:space="0" w:color="auto"/>
                              </w:divBdr>
                              <w:divsChild>
                                <w:div w:id="834300623">
                                  <w:marLeft w:val="0"/>
                                  <w:marRight w:val="0"/>
                                  <w:marTop w:val="0"/>
                                  <w:marBottom w:val="0"/>
                                  <w:divBdr>
                                    <w:top w:val="none" w:sz="0" w:space="0" w:color="auto"/>
                                    <w:left w:val="none" w:sz="0" w:space="0" w:color="auto"/>
                                    <w:bottom w:val="none" w:sz="0" w:space="0" w:color="auto"/>
                                    <w:right w:val="none" w:sz="0" w:space="0" w:color="auto"/>
                                  </w:divBdr>
                                </w:div>
                                <w:div w:id="901403412">
                                  <w:marLeft w:val="0"/>
                                  <w:marRight w:val="0"/>
                                  <w:marTop w:val="0"/>
                                  <w:marBottom w:val="0"/>
                                  <w:divBdr>
                                    <w:top w:val="none" w:sz="0" w:space="0" w:color="auto"/>
                                    <w:left w:val="none" w:sz="0" w:space="0" w:color="auto"/>
                                    <w:bottom w:val="none" w:sz="0" w:space="0" w:color="auto"/>
                                    <w:right w:val="none" w:sz="0" w:space="0" w:color="auto"/>
                                  </w:divBdr>
                                  <w:divsChild>
                                    <w:div w:id="1059748240">
                                      <w:marLeft w:val="0"/>
                                      <w:marRight w:val="0"/>
                                      <w:marTop w:val="0"/>
                                      <w:marBottom w:val="0"/>
                                      <w:divBdr>
                                        <w:top w:val="none" w:sz="0" w:space="0" w:color="auto"/>
                                        <w:left w:val="none" w:sz="0" w:space="0" w:color="auto"/>
                                        <w:bottom w:val="none" w:sz="0" w:space="0" w:color="auto"/>
                                        <w:right w:val="none" w:sz="0" w:space="0" w:color="auto"/>
                                      </w:divBdr>
                                      <w:divsChild>
                                        <w:div w:id="1092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076118">
      <w:bodyDiv w:val="1"/>
      <w:marLeft w:val="0"/>
      <w:marRight w:val="0"/>
      <w:marTop w:val="0"/>
      <w:marBottom w:val="0"/>
      <w:divBdr>
        <w:top w:val="none" w:sz="0" w:space="0" w:color="auto"/>
        <w:left w:val="none" w:sz="0" w:space="0" w:color="auto"/>
        <w:bottom w:val="none" w:sz="0" w:space="0" w:color="auto"/>
        <w:right w:val="none" w:sz="0" w:space="0" w:color="auto"/>
      </w:divBdr>
    </w:div>
    <w:div w:id="1176188884">
      <w:bodyDiv w:val="1"/>
      <w:marLeft w:val="0"/>
      <w:marRight w:val="0"/>
      <w:marTop w:val="0"/>
      <w:marBottom w:val="0"/>
      <w:divBdr>
        <w:top w:val="none" w:sz="0" w:space="0" w:color="auto"/>
        <w:left w:val="none" w:sz="0" w:space="0" w:color="auto"/>
        <w:bottom w:val="none" w:sz="0" w:space="0" w:color="auto"/>
        <w:right w:val="none" w:sz="0" w:space="0" w:color="auto"/>
      </w:divBdr>
      <w:divsChild>
        <w:div w:id="1648627213">
          <w:marLeft w:val="0"/>
          <w:marRight w:val="0"/>
          <w:marTop w:val="0"/>
          <w:marBottom w:val="0"/>
          <w:divBdr>
            <w:top w:val="none" w:sz="0" w:space="0" w:color="auto"/>
            <w:left w:val="none" w:sz="0" w:space="0" w:color="auto"/>
            <w:bottom w:val="none" w:sz="0" w:space="0" w:color="auto"/>
            <w:right w:val="none" w:sz="0" w:space="0" w:color="auto"/>
          </w:divBdr>
          <w:divsChild>
            <w:div w:id="1084450669">
              <w:marLeft w:val="0"/>
              <w:marRight w:val="0"/>
              <w:marTop w:val="0"/>
              <w:marBottom w:val="0"/>
              <w:divBdr>
                <w:top w:val="none" w:sz="0" w:space="0" w:color="auto"/>
                <w:left w:val="none" w:sz="0" w:space="0" w:color="auto"/>
                <w:bottom w:val="none" w:sz="0" w:space="0" w:color="auto"/>
                <w:right w:val="none" w:sz="0" w:space="0" w:color="auto"/>
              </w:divBdr>
              <w:divsChild>
                <w:div w:id="572541842">
                  <w:marLeft w:val="0"/>
                  <w:marRight w:val="0"/>
                  <w:marTop w:val="0"/>
                  <w:marBottom w:val="0"/>
                  <w:divBdr>
                    <w:top w:val="none" w:sz="0" w:space="0" w:color="auto"/>
                    <w:left w:val="none" w:sz="0" w:space="0" w:color="auto"/>
                    <w:bottom w:val="none" w:sz="0" w:space="0" w:color="auto"/>
                    <w:right w:val="none" w:sz="0" w:space="0" w:color="auto"/>
                  </w:divBdr>
                  <w:divsChild>
                    <w:div w:id="767508946">
                      <w:marLeft w:val="0"/>
                      <w:marRight w:val="0"/>
                      <w:marTop w:val="0"/>
                      <w:marBottom w:val="0"/>
                      <w:divBdr>
                        <w:top w:val="none" w:sz="0" w:space="0" w:color="auto"/>
                        <w:left w:val="none" w:sz="0" w:space="0" w:color="auto"/>
                        <w:bottom w:val="none" w:sz="0" w:space="0" w:color="auto"/>
                        <w:right w:val="none" w:sz="0" w:space="0" w:color="auto"/>
                      </w:divBdr>
                      <w:divsChild>
                        <w:div w:id="975178544">
                          <w:marLeft w:val="0"/>
                          <w:marRight w:val="0"/>
                          <w:marTop w:val="0"/>
                          <w:marBottom w:val="0"/>
                          <w:divBdr>
                            <w:top w:val="none" w:sz="0" w:space="0" w:color="auto"/>
                            <w:left w:val="none" w:sz="0" w:space="0" w:color="auto"/>
                            <w:bottom w:val="none" w:sz="0" w:space="0" w:color="auto"/>
                            <w:right w:val="none" w:sz="0" w:space="0" w:color="auto"/>
                          </w:divBdr>
                          <w:divsChild>
                            <w:div w:id="1547912315">
                              <w:marLeft w:val="0"/>
                              <w:marRight w:val="0"/>
                              <w:marTop w:val="0"/>
                              <w:marBottom w:val="0"/>
                              <w:divBdr>
                                <w:top w:val="none" w:sz="0" w:space="0" w:color="auto"/>
                                <w:left w:val="none" w:sz="0" w:space="0" w:color="auto"/>
                                <w:bottom w:val="none" w:sz="0" w:space="0" w:color="auto"/>
                                <w:right w:val="none" w:sz="0" w:space="0" w:color="auto"/>
                              </w:divBdr>
                              <w:divsChild>
                                <w:div w:id="1318220413">
                                  <w:marLeft w:val="0"/>
                                  <w:marRight w:val="0"/>
                                  <w:marTop w:val="0"/>
                                  <w:marBottom w:val="0"/>
                                  <w:divBdr>
                                    <w:top w:val="none" w:sz="0" w:space="0" w:color="auto"/>
                                    <w:left w:val="none" w:sz="0" w:space="0" w:color="auto"/>
                                    <w:bottom w:val="none" w:sz="0" w:space="0" w:color="auto"/>
                                    <w:right w:val="none" w:sz="0" w:space="0" w:color="auto"/>
                                  </w:divBdr>
                                  <w:divsChild>
                                    <w:div w:id="2142533315">
                                      <w:marLeft w:val="0"/>
                                      <w:marRight w:val="0"/>
                                      <w:marTop w:val="0"/>
                                      <w:marBottom w:val="0"/>
                                      <w:divBdr>
                                        <w:top w:val="none" w:sz="0" w:space="0" w:color="auto"/>
                                        <w:left w:val="none" w:sz="0" w:space="0" w:color="auto"/>
                                        <w:bottom w:val="none" w:sz="0" w:space="0" w:color="auto"/>
                                        <w:right w:val="none" w:sz="0" w:space="0" w:color="auto"/>
                                      </w:divBdr>
                                    </w:div>
                                    <w:div w:id="2029136210">
                                      <w:marLeft w:val="0"/>
                                      <w:marRight w:val="0"/>
                                      <w:marTop w:val="0"/>
                                      <w:marBottom w:val="0"/>
                                      <w:divBdr>
                                        <w:top w:val="none" w:sz="0" w:space="0" w:color="auto"/>
                                        <w:left w:val="none" w:sz="0" w:space="0" w:color="auto"/>
                                        <w:bottom w:val="none" w:sz="0" w:space="0" w:color="auto"/>
                                        <w:right w:val="none" w:sz="0" w:space="0" w:color="auto"/>
                                      </w:divBdr>
                                      <w:divsChild>
                                        <w:div w:id="1116751550">
                                          <w:marLeft w:val="0"/>
                                          <w:marRight w:val="132"/>
                                          <w:marTop w:val="120"/>
                                          <w:marBottom w:val="0"/>
                                          <w:divBdr>
                                            <w:top w:val="none" w:sz="0" w:space="0" w:color="auto"/>
                                            <w:left w:val="none" w:sz="0" w:space="0" w:color="auto"/>
                                            <w:bottom w:val="none" w:sz="0" w:space="0" w:color="auto"/>
                                            <w:right w:val="none" w:sz="0" w:space="0" w:color="auto"/>
                                          </w:divBdr>
                                          <w:divsChild>
                                            <w:div w:id="583689321">
                                              <w:marLeft w:val="0"/>
                                              <w:marRight w:val="0"/>
                                              <w:marTop w:val="0"/>
                                              <w:marBottom w:val="0"/>
                                              <w:divBdr>
                                                <w:top w:val="none" w:sz="0" w:space="0" w:color="auto"/>
                                                <w:left w:val="none" w:sz="0" w:space="0" w:color="auto"/>
                                                <w:bottom w:val="none" w:sz="0" w:space="0" w:color="auto"/>
                                                <w:right w:val="none" w:sz="0" w:space="0" w:color="auto"/>
                                              </w:divBdr>
                                              <w:divsChild>
                                                <w:div w:id="1174345086">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371521">
      <w:bodyDiv w:val="1"/>
      <w:marLeft w:val="0"/>
      <w:marRight w:val="0"/>
      <w:marTop w:val="0"/>
      <w:marBottom w:val="0"/>
      <w:divBdr>
        <w:top w:val="none" w:sz="0" w:space="0" w:color="auto"/>
        <w:left w:val="none" w:sz="0" w:space="0" w:color="auto"/>
        <w:bottom w:val="none" w:sz="0" w:space="0" w:color="auto"/>
        <w:right w:val="none" w:sz="0" w:space="0" w:color="auto"/>
      </w:divBdr>
    </w:div>
    <w:div w:id="1248349844">
      <w:bodyDiv w:val="1"/>
      <w:marLeft w:val="0"/>
      <w:marRight w:val="0"/>
      <w:marTop w:val="0"/>
      <w:marBottom w:val="0"/>
      <w:divBdr>
        <w:top w:val="none" w:sz="0" w:space="0" w:color="auto"/>
        <w:left w:val="none" w:sz="0" w:space="0" w:color="auto"/>
        <w:bottom w:val="none" w:sz="0" w:space="0" w:color="auto"/>
        <w:right w:val="none" w:sz="0" w:space="0" w:color="auto"/>
      </w:divBdr>
    </w:div>
    <w:div w:id="1365329573">
      <w:bodyDiv w:val="1"/>
      <w:marLeft w:val="0"/>
      <w:marRight w:val="0"/>
      <w:marTop w:val="0"/>
      <w:marBottom w:val="0"/>
      <w:divBdr>
        <w:top w:val="none" w:sz="0" w:space="0" w:color="auto"/>
        <w:left w:val="none" w:sz="0" w:space="0" w:color="auto"/>
        <w:bottom w:val="none" w:sz="0" w:space="0" w:color="auto"/>
        <w:right w:val="none" w:sz="0" w:space="0" w:color="auto"/>
      </w:divBdr>
      <w:divsChild>
        <w:div w:id="1210917921">
          <w:marLeft w:val="0"/>
          <w:marRight w:val="0"/>
          <w:marTop w:val="0"/>
          <w:marBottom w:val="0"/>
          <w:divBdr>
            <w:top w:val="none" w:sz="0" w:space="0" w:color="auto"/>
            <w:left w:val="none" w:sz="0" w:space="0" w:color="auto"/>
            <w:bottom w:val="none" w:sz="0" w:space="0" w:color="auto"/>
            <w:right w:val="none" w:sz="0" w:space="0" w:color="auto"/>
          </w:divBdr>
          <w:divsChild>
            <w:div w:id="1210069558">
              <w:marLeft w:val="0"/>
              <w:marRight w:val="0"/>
              <w:marTop w:val="0"/>
              <w:marBottom w:val="0"/>
              <w:divBdr>
                <w:top w:val="none" w:sz="0" w:space="0" w:color="auto"/>
                <w:left w:val="none" w:sz="0" w:space="0" w:color="auto"/>
                <w:bottom w:val="none" w:sz="0" w:space="0" w:color="auto"/>
                <w:right w:val="none" w:sz="0" w:space="0" w:color="auto"/>
              </w:divBdr>
              <w:divsChild>
                <w:div w:id="942346813">
                  <w:marLeft w:val="0"/>
                  <w:marRight w:val="0"/>
                  <w:marTop w:val="0"/>
                  <w:marBottom w:val="0"/>
                  <w:divBdr>
                    <w:top w:val="none" w:sz="0" w:space="0" w:color="auto"/>
                    <w:left w:val="none" w:sz="0" w:space="0" w:color="auto"/>
                    <w:bottom w:val="none" w:sz="0" w:space="0" w:color="auto"/>
                    <w:right w:val="none" w:sz="0" w:space="0" w:color="auto"/>
                  </w:divBdr>
                  <w:divsChild>
                    <w:div w:id="935752180">
                      <w:marLeft w:val="0"/>
                      <w:marRight w:val="0"/>
                      <w:marTop w:val="0"/>
                      <w:marBottom w:val="0"/>
                      <w:divBdr>
                        <w:top w:val="none" w:sz="0" w:space="0" w:color="auto"/>
                        <w:left w:val="none" w:sz="0" w:space="0" w:color="auto"/>
                        <w:bottom w:val="none" w:sz="0" w:space="0" w:color="auto"/>
                        <w:right w:val="none" w:sz="0" w:space="0" w:color="auto"/>
                      </w:divBdr>
                      <w:divsChild>
                        <w:div w:id="1757051607">
                          <w:marLeft w:val="0"/>
                          <w:marRight w:val="0"/>
                          <w:marTop w:val="0"/>
                          <w:marBottom w:val="0"/>
                          <w:divBdr>
                            <w:top w:val="none" w:sz="0" w:space="0" w:color="auto"/>
                            <w:left w:val="none" w:sz="0" w:space="0" w:color="auto"/>
                            <w:bottom w:val="none" w:sz="0" w:space="0" w:color="auto"/>
                            <w:right w:val="none" w:sz="0" w:space="0" w:color="auto"/>
                          </w:divBdr>
                          <w:divsChild>
                            <w:div w:id="925000533">
                              <w:marLeft w:val="0"/>
                              <w:marRight w:val="0"/>
                              <w:marTop w:val="0"/>
                              <w:marBottom w:val="0"/>
                              <w:divBdr>
                                <w:top w:val="none" w:sz="0" w:space="0" w:color="auto"/>
                                <w:left w:val="none" w:sz="0" w:space="0" w:color="auto"/>
                                <w:bottom w:val="none" w:sz="0" w:space="0" w:color="auto"/>
                                <w:right w:val="none" w:sz="0" w:space="0" w:color="auto"/>
                              </w:divBdr>
                              <w:divsChild>
                                <w:div w:id="898437553">
                                  <w:marLeft w:val="0"/>
                                  <w:marRight w:val="0"/>
                                  <w:marTop w:val="0"/>
                                  <w:marBottom w:val="0"/>
                                  <w:divBdr>
                                    <w:top w:val="none" w:sz="0" w:space="0" w:color="auto"/>
                                    <w:left w:val="none" w:sz="0" w:space="0" w:color="auto"/>
                                    <w:bottom w:val="none" w:sz="0" w:space="0" w:color="auto"/>
                                    <w:right w:val="none" w:sz="0" w:space="0" w:color="auto"/>
                                  </w:divBdr>
                                  <w:divsChild>
                                    <w:div w:id="2089691700">
                                      <w:marLeft w:val="0"/>
                                      <w:marRight w:val="0"/>
                                      <w:marTop w:val="0"/>
                                      <w:marBottom w:val="0"/>
                                      <w:divBdr>
                                        <w:top w:val="none" w:sz="0" w:space="0" w:color="auto"/>
                                        <w:left w:val="none" w:sz="0" w:space="0" w:color="auto"/>
                                        <w:bottom w:val="none" w:sz="0" w:space="0" w:color="auto"/>
                                        <w:right w:val="none" w:sz="0" w:space="0" w:color="auto"/>
                                      </w:divBdr>
                                    </w:div>
                                    <w:div w:id="2091416853">
                                      <w:marLeft w:val="0"/>
                                      <w:marRight w:val="0"/>
                                      <w:marTop w:val="0"/>
                                      <w:marBottom w:val="0"/>
                                      <w:divBdr>
                                        <w:top w:val="none" w:sz="0" w:space="0" w:color="auto"/>
                                        <w:left w:val="none" w:sz="0" w:space="0" w:color="auto"/>
                                        <w:bottom w:val="none" w:sz="0" w:space="0" w:color="auto"/>
                                        <w:right w:val="none" w:sz="0" w:space="0" w:color="auto"/>
                                      </w:divBdr>
                                      <w:divsChild>
                                        <w:div w:id="1802993256">
                                          <w:marLeft w:val="0"/>
                                          <w:marRight w:val="132"/>
                                          <w:marTop w:val="120"/>
                                          <w:marBottom w:val="0"/>
                                          <w:divBdr>
                                            <w:top w:val="none" w:sz="0" w:space="0" w:color="auto"/>
                                            <w:left w:val="none" w:sz="0" w:space="0" w:color="auto"/>
                                            <w:bottom w:val="none" w:sz="0" w:space="0" w:color="auto"/>
                                            <w:right w:val="none" w:sz="0" w:space="0" w:color="auto"/>
                                          </w:divBdr>
                                          <w:divsChild>
                                            <w:div w:id="1568414287">
                                              <w:marLeft w:val="0"/>
                                              <w:marRight w:val="0"/>
                                              <w:marTop w:val="0"/>
                                              <w:marBottom w:val="0"/>
                                              <w:divBdr>
                                                <w:top w:val="none" w:sz="0" w:space="0" w:color="auto"/>
                                                <w:left w:val="none" w:sz="0" w:space="0" w:color="auto"/>
                                                <w:bottom w:val="none" w:sz="0" w:space="0" w:color="auto"/>
                                                <w:right w:val="none" w:sz="0" w:space="0" w:color="auto"/>
                                              </w:divBdr>
                                              <w:divsChild>
                                                <w:div w:id="768743501">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102356">
      <w:bodyDiv w:val="1"/>
      <w:marLeft w:val="0"/>
      <w:marRight w:val="0"/>
      <w:marTop w:val="0"/>
      <w:marBottom w:val="0"/>
      <w:divBdr>
        <w:top w:val="none" w:sz="0" w:space="0" w:color="auto"/>
        <w:left w:val="none" w:sz="0" w:space="0" w:color="auto"/>
        <w:bottom w:val="none" w:sz="0" w:space="0" w:color="auto"/>
        <w:right w:val="none" w:sz="0" w:space="0" w:color="auto"/>
      </w:divBdr>
    </w:div>
    <w:div w:id="1408068270">
      <w:bodyDiv w:val="1"/>
      <w:marLeft w:val="0"/>
      <w:marRight w:val="0"/>
      <w:marTop w:val="0"/>
      <w:marBottom w:val="0"/>
      <w:divBdr>
        <w:top w:val="none" w:sz="0" w:space="0" w:color="auto"/>
        <w:left w:val="none" w:sz="0" w:space="0" w:color="auto"/>
        <w:bottom w:val="none" w:sz="0" w:space="0" w:color="auto"/>
        <w:right w:val="none" w:sz="0" w:space="0" w:color="auto"/>
      </w:divBdr>
    </w:div>
    <w:div w:id="1833595165">
      <w:bodyDiv w:val="1"/>
      <w:marLeft w:val="0"/>
      <w:marRight w:val="0"/>
      <w:marTop w:val="0"/>
      <w:marBottom w:val="0"/>
      <w:divBdr>
        <w:top w:val="none" w:sz="0" w:space="0" w:color="auto"/>
        <w:left w:val="none" w:sz="0" w:space="0" w:color="auto"/>
        <w:bottom w:val="none" w:sz="0" w:space="0" w:color="auto"/>
        <w:right w:val="none" w:sz="0" w:space="0" w:color="auto"/>
      </w:divBdr>
    </w:div>
    <w:div w:id="1838644376">
      <w:bodyDiv w:val="1"/>
      <w:marLeft w:val="0"/>
      <w:marRight w:val="0"/>
      <w:marTop w:val="0"/>
      <w:marBottom w:val="0"/>
      <w:divBdr>
        <w:top w:val="none" w:sz="0" w:space="0" w:color="auto"/>
        <w:left w:val="none" w:sz="0" w:space="0" w:color="auto"/>
        <w:bottom w:val="none" w:sz="0" w:space="0" w:color="auto"/>
        <w:right w:val="none" w:sz="0" w:space="0" w:color="auto"/>
      </w:divBdr>
    </w:div>
    <w:div w:id="1879857213">
      <w:bodyDiv w:val="1"/>
      <w:marLeft w:val="0"/>
      <w:marRight w:val="0"/>
      <w:marTop w:val="0"/>
      <w:marBottom w:val="0"/>
      <w:divBdr>
        <w:top w:val="none" w:sz="0" w:space="0" w:color="auto"/>
        <w:left w:val="none" w:sz="0" w:space="0" w:color="auto"/>
        <w:bottom w:val="none" w:sz="0" w:space="0" w:color="auto"/>
        <w:right w:val="none" w:sz="0" w:space="0" w:color="auto"/>
      </w:divBdr>
    </w:div>
    <w:div w:id="2050177510">
      <w:bodyDiv w:val="1"/>
      <w:marLeft w:val="0"/>
      <w:marRight w:val="0"/>
      <w:marTop w:val="0"/>
      <w:marBottom w:val="0"/>
      <w:divBdr>
        <w:top w:val="none" w:sz="0" w:space="0" w:color="auto"/>
        <w:left w:val="none" w:sz="0" w:space="0" w:color="auto"/>
        <w:bottom w:val="none" w:sz="0" w:space="0" w:color="auto"/>
        <w:right w:val="none" w:sz="0" w:space="0" w:color="auto"/>
      </w:divBdr>
    </w:div>
    <w:div w:id="209292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7.xml"/><Relationship Id="rId26" Type="http://schemas.openxmlformats.org/officeDocument/2006/relationships/image" Target="media/image5.jpe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chart" Target="charts/chart5.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hyperlink" Target="http://www.chegg.com" TargetMode="External"/><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26.png"/><Relationship Id="rId58" Type="http://schemas.openxmlformats.org/officeDocument/2006/relationships/hyperlink" Target="https://doi.org/10.1111/1469-0691.1244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6.jpeg"/><Relationship Id="rId30" Type="http://schemas.openxmlformats.org/officeDocument/2006/relationships/hyperlink" Target="http://www.frontiersin.org" TargetMode="External"/><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chart" Target="charts/chart2.xml"/><Relationship Id="rId56"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yperlink" Target="https://sk.wikipedia.org/wiki/%C5%AE" TargetMode="External"/><Relationship Id="rId33" Type="http://schemas.openxmlformats.org/officeDocument/2006/relationships/hyperlink" Target="http://www.smvn.scot.nhs.uk" TargetMode="Externa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footer" Target="footer10.xml"/><Relationship Id="rId20" Type="http://schemas.openxmlformats.org/officeDocument/2006/relationships/footer" Target="footer9.xml"/><Relationship Id="rId41" Type="http://schemas.openxmlformats.org/officeDocument/2006/relationships/image" Target="media/image18.png"/><Relationship Id="rId54" Type="http://schemas.openxmlformats.org/officeDocument/2006/relationships/image" Target="media/image27.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chart" Target="charts/chart7.xml"/><Relationship Id="rId10" Type="http://schemas.openxmlformats.org/officeDocument/2006/relationships/header" Target="header2.xml"/><Relationship Id="rId31" Type="http://schemas.openxmlformats.org/officeDocument/2006/relationships/image" Target="media/image9.jpeg"/><Relationship Id="rId44" Type="http://schemas.openxmlformats.org/officeDocument/2006/relationships/image" Target="media/image21.jpeg"/><Relationship Id="rId52" Type="http://schemas.openxmlformats.org/officeDocument/2006/relationships/image" Target="media/image25.jpeg"/><Relationship Id="rId60"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ohunka\Desktop\bohuslava%20excel%202%20(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ohunka\Desktop\bohuslava%20excel%202%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hunka\Desktop\bohuslava%20excel%202%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sk-SK" sz="1600">
                <a:latin typeface="Times New Roman" pitchFamily="18" charset="0"/>
                <a:cs typeface="Times New Roman" pitchFamily="18" charset="0"/>
              </a:rPr>
              <a:t>Prehľad klinických vzoriek</a:t>
            </a:r>
          </a:p>
        </c:rich>
      </c:tx>
      <c:overlay val="0"/>
    </c:title>
    <c:autoTitleDeleted val="0"/>
    <c:plotArea>
      <c:layout/>
      <c:barChart>
        <c:barDir val="col"/>
        <c:grouping val="clustered"/>
        <c:varyColors val="0"/>
        <c:ser>
          <c:idx val="0"/>
          <c:order val="0"/>
          <c:tx>
            <c:strRef>
              <c:f>Hárok1!$B$227</c:f>
              <c:strCache>
                <c:ptCount val="1"/>
                <c:pt idx="0">
                  <c:v>moč</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Hárok1!$B$227:$B$235</c:f>
              <c:strCache>
                <c:ptCount val="9"/>
                <c:pt idx="0">
                  <c:v>moč</c:v>
                </c:pt>
                <c:pt idx="1">
                  <c:v>spútum</c:v>
                </c:pt>
                <c:pt idx="2">
                  <c:v>ster z kože</c:v>
                </c:pt>
                <c:pt idx="3">
                  <c:v>ster z rany</c:v>
                </c:pt>
                <c:pt idx="4">
                  <c:v>ster z tracheostomickej kanyly</c:v>
                </c:pt>
                <c:pt idx="5">
                  <c:v>stolica</c:v>
                </c:pt>
                <c:pt idx="6">
                  <c:v>ster z dutiny ústnej</c:v>
                </c:pt>
                <c:pt idx="7">
                  <c:v>výter z pošvy</c:v>
                </c:pt>
                <c:pt idx="8">
                  <c:v>výter z ucha</c:v>
                </c:pt>
              </c:strCache>
            </c:strRef>
          </c:cat>
          <c:val>
            <c:numRef>
              <c:f>Hárok1!$C$227</c:f>
              <c:numCache>
                <c:formatCode>General</c:formatCode>
                <c:ptCount val="1"/>
                <c:pt idx="0">
                  <c:v>11</c:v>
                </c:pt>
              </c:numCache>
            </c:numRef>
          </c:val>
          <c:extLst>
            <c:ext xmlns:c16="http://schemas.microsoft.com/office/drawing/2014/chart" uri="{C3380CC4-5D6E-409C-BE32-E72D297353CC}">
              <c16:uniqueId val="{00000000-27AB-4653-8DEA-DD6061962AD6}"/>
            </c:ext>
          </c:extLst>
        </c:ser>
        <c:ser>
          <c:idx val="1"/>
          <c:order val="1"/>
          <c:tx>
            <c:strRef>
              <c:f>Hárok1!$B$228</c:f>
              <c:strCache>
                <c:ptCount val="1"/>
                <c:pt idx="0">
                  <c:v>spútum</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Hárok1!$C$228</c:f>
              <c:numCache>
                <c:formatCode>General</c:formatCode>
                <c:ptCount val="1"/>
                <c:pt idx="0">
                  <c:v>34</c:v>
                </c:pt>
              </c:numCache>
            </c:numRef>
          </c:val>
          <c:extLst>
            <c:ext xmlns:c16="http://schemas.microsoft.com/office/drawing/2014/chart" uri="{C3380CC4-5D6E-409C-BE32-E72D297353CC}">
              <c16:uniqueId val="{00000001-27AB-4653-8DEA-DD6061962AD6}"/>
            </c:ext>
          </c:extLst>
        </c:ser>
        <c:ser>
          <c:idx val="2"/>
          <c:order val="2"/>
          <c:tx>
            <c:strRef>
              <c:f>Hárok1!$B$229</c:f>
              <c:strCache>
                <c:ptCount val="1"/>
                <c:pt idx="0">
                  <c:v>ster z kože</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Hárok1!$C$229</c:f>
              <c:numCache>
                <c:formatCode>General</c:formatCode>
                <c:ptCount val="1"/>
                <c:pt idx="0">
                  <c:v>5</c:v>
                </c:pt>
              </c:numCache>
            </c:numRef>
          </c:val>
          <c:extLst>
            <c:ext xmlns:c16="http://schemas.microsoft.com/office/drawing/2014/chart" uri="{C3380CC4-5D6E-409C-BE32-E72D297353CC}">
              <c16:uniqueId val="{00000002-27AB-4653-8DEA-DD6061962AD6}"/>
            </c:ext>
          </c:extLst>
        </c:ser>
        <c:ser>
          <c:idx val="3"/>
          <c:order val="3"/>
          <c:tx>
            <c:strRef>
              <c:f>Hárok1!$B$230</c:f>
              <c:strCache>
                <c:ptCount val="1"/>
                <c:pt idx="0">
                  <c:v>ster z rany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Hárok1!$C$230</c:f>
              <c:numCache>
                <c:formatCode>General</c:formatCode>
                <c:ptCount val="1"/>
                <c:pt idx="0">
                  <c:v>1</c:v>
                </c:pt>
              </c:numCache>
            </c:numRef>
          </c:val>
          <c:extLst>
            <c:ext xmlns:c16="http://schemas.microsoft.com/office/drawing/2014/chart" uri="{C3380CC4-5D6E-409C-BE32-E72D297353CC}">
              <c16:uniqueId val="{00000003-27AB-4653-8DEA-DD6061962AD6}"/>
            </c:ext>
          </c:extLst>
        </c:ser>
        <c:ser>
          <c:idx val="4"/>
          <c:order val="4"/>
          <c:tx>
            <c:strRef>
              <c:f>Hárok1!$B$231</c:f>
              <c:strCache>
                <c:ptCount val="1"/>
                <c:pt idx="0">
                  <c:v>ster z tracheostomickej kanyly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Hárok1!$C$231</c:f>
              <c:numCache>
                <c:formatCode>General</c:formatCode>
                <c:ptCount val="1"/>
                <c:pt idx="0">
                  <c:v>2</c:v>
                </c:pt>
              </c:numCache>
            </c:numRef>
          </c:val>
          <c:extLst>
            <c:ext xmlns:c16="http://schemas.microsoft.com/office/drawing/2014/chart" uri="{C3380CC4-5D6E-409C-BE32-E72D297353CC}">
              <c16:uniqueId val="{00000004-27AB-4653-8DEA-DD6061962AD6}"/>
            </c:ext>
          </c:extLst>
        </c:ser>
        <c:ser>
          <c:idx val="5"/>
          <c:order val="5"/>
          <c:tx>
            <c:strRef>
              <c:f>Hárok1!$B$232</c:f>
              <c:strCache>
                <c:ptCount val="1"/>
                <c:pt idx="0">
                  <c:v>stolica</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Hárok1!$C$232</c:f>
              <c:numCache>
                <c:formatCode>General</c:formatCode>
                <c:ptCount val="1"/>
                <c:pt idx="0">
                  <c:v>3</c:v>
                </c:pt>
              </c:numCache>
            </c:numRef>
          </c:val>
          <c:extLst>
            <c:ext xmlns:c16="http://schemas.microsoft.com/office/drawing/2014/chart" uri="{C3380CC4-5D6E-409C-BE32-E72D297353CC}">
              <c16:uniqueId val="{00000005-27AB-4653-8DEA-DD6061962AD6}"/>
            </c:ext>
          </c:extLst>
        </c:ser>
        <c:ser>
          <c:idx val="6"/>
          <c:order val="6"/>
          <c:tx>
            <c:strRef>
              <c:f>Hárok1!$B$233</c:f>
              <c:strCache>
                <c:ptCount val="1"/>
                <c:pt idx="0">
                  <c:v>ster z dutiny ústnej</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Hárok1!$C$233</c:f>
              <c:numCache>
                <c:formatCode>General</c:formatCode>
                <c:ptCount val="1"/>
                <c:pt idx="0">
                  <c:v>3</c:v>
                </c:pt>
              </c:numCache>
            </c:numRef>
          </c:val>
          <c:extLst>
            <c:ext xmlns:c16="http://schemas.microsoft.com/office/drawing/2014/chart" uri="{C3380CC4-5D6E-409C-BE32-E72D297353CC}">
              <c16:uniqueId val="{00000006-27AB-4653-8DEA-DD6061962AD6}"/>
            </c:ext>
          </c:extLst>
        </c:ser>
        <c:ser>
          <c:idx val="7"/>
          <c:order val="7"/>
          <c:tx>
            <c:strRef>
              <c:f>Hárok1!$B$234</c:f>
              <c:strCache>
                <c:ptCount val="1"/>
                <c:pt idx="0">
                  <c:v>výter z pošvy</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Hárok1!$C$234</c:f>
              <c:numCache>
                <c:formatCode>General</c:formatCode>
                <c:ptCount val="1"/>
                <c:pt idx="0">
                  <c:v>30</c:v>
                </c:pt>
              </c:numCache>
            </c:numRef>
          </c:val>
          <c:extLst>
            <c:ext xmlns:c16="http://schemas.microsoft.com/office/drawing/2014/chart" uri="{C3380CC4-5D6E-409C-BE32-E72D297353CC}">
              <c16:uniqueId val="{00000007-27AB-4653-8DEA-DD6061962AD6}"/>
            </c:ext>
          </c:extLst>
        </c:ser>
        <c:ser>
          <c:idx val="8"/>
          <c:order val="8"/>
          <c:tx>
            <c:strRef>
              <c:f>Hárok1!$B$235</c:f>
              <c:strCache>
                <c:ptCount val="1"/>
                <c:pt idx="0">
                  <c:v>výter z ucha</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Hárok1!$C$235</c:f>
              <c:numCache>
                <c:formatCode>General</c:formatCode>
                <c:ptCount val="1"/>
                <c:pt idx="0">
                  <c:v>11</c:v>
                </c:pt>
              </c:numCache>
            </c:numRef>
          </c:val>
          <c:extLst>
            <c:ext xmlns:c16="http://schemas.microsoft.com/office/drawing/2014/chart" uri="{C3380CC4-5D6E-409C-BE32-E72D297353CC}">
              <c16:uniqueId val="{00000008-27AB-4653-8DEA-DD6061962AD6}"/>
            </c:ext>
          </c:extLst>
        </c:ser>
        <c:dLbls>
          <c:showLegendKey val="0"/>
          <c:showVal val="0"/>
          <c:showCatName val="0"/>
          <c:showSerName val="0"/>
          <c:showPercent val="0"/>
          <c:showBubbleSize val="0"/>
        </c:dLbls>
        <c:gapWidth val="150"/>
        <c:axId val="73915008"/>
        <c:axId val="76112256"/>
      </c:barChart>
      <c:catAx>
        <c:axId val="73915008"/>
        <c:scaling>
          <c:orientation val="minMax"/>
        </c:scaling>
        <c:delete val="1"/>
        <c:axPos val="b"/>
        <c:numFmt formatCode="General" sourceLinked="0"/>
        <c:majorTickMark val="none"/>
        <c:minorTickMark val="none"/>
        <c:tickLblPos val="none"/>
        <c:crossAx val="76112256"/>
        <c:crosses val="autoZero"/>
        <c:auto val="1"/>
        <c:lblAlgn val="ctr"/>
        <c:lblOffset val="100"/>
        <c:noMultiLvlLbl val="0"/>
      </c:catAx>
      <c:valAx>
        <c:axId val="76112256"/>
        <c:scaling>
          <c:orientation val="minMax"/>
        </c:scaling>
        <c:delete val="0"/>
        <c:axPos val="l"/>
        <c:majorGridlines/>
        <c:numFmt formatCode="General" sourceLinked="1"/>
        <c:majorTickMark val="none"/>
        <c:minorTickMark val="none"/>
        <c:tickLblPos val="nextTo"/>
        <c:txPr>
          <a:bodyPr/>
          <a:lstStyle/>
          <a:p>
            <a:pPr>
              <a:defRPr>
                <a:latin typeface="Times New Roman" pitchFamily="18" charset="0"/>
                <a:cs typeface="Times New Roman" pitchFamily="18" charset="0"/>
              </a:defRPr>
            </a:pPr>
            <a:endParaRPr lang="sk-SK"/>
          </a:p>
        </c:txPr>
        <c:crossAx val="73915008"/>
        <c:crosses val="autoZero"/>
        <c:crossBetween val="between"/>
      </c:valAx>
    </c:plotArea>
    <c:legend>
      <c:legendPos val="r"/>
      <c:layout>
        <c:manualLayout>
          <c:xMode val="edge"/>
          <c:yMode val="edge"/>
          <c:x val="0.66022997125360217"/>
          <c:y val="0.16395904521368787"/>
          <c:w val="0.32576442650551035"/>
          <c:h val="0.7927577006883576"/>
        </c:manualLayout>
      </c:layou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sk-SK" sz="1600" b="1" i="0" u="none" strike="noStrike" baseline="0"/>
              <a:t>Selekcia klinických vzoriek u mužov</a:t>
            </a:r>
            <a:endParaRPr lang="sk-SK" sz="1600"/>
          </a:p>
        </c:rich>
      </c:tx>
      <c:overlay val="0"/>
    </c:title>
    <c:autoTitleDeleted val="0"/>
    <c:plotArea>
      <c:layout/>
      <c:barChart>
        <c:barDir val="col"/>
        <c:grouping val="clustered"/>
        <c:varyColors val="0"/>
        <c:ser>
          <c:idx val="0"/>
          <c:order val="0"/>
          <c:tx>
            <c:strRef>
              <c:f>Hárok1!$B$163</c:f>
              <c:strCache>
                <c:ptCount val="1"/>
                <c:pt idx="0">
                  <c:v>výter z ucha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Hárok1!$C$154:$C$162</c:f>
              <c:strCache>
                <c:ptCount val="9"/>
                <c:pt idx="0">
                  <c:v>muži</c:v>
                </c:pt>
                <c:pt idx="1">
                  <c:v>4</c:v>
                </c:pt>
                <c:pt idx="2">
                  <c:v>22</c:v>
                </c:pt>
                <c:pt idx="3">
                  <c:v>2</c:v>
                </c:pt>
                <c:pt idx="4">
                  <c:v>1</c:v>
                </c:pt>
                <c:pt idx="5">
                  <c:v>2</c:v>
                </c:pt>
                <c:pt idx="6">
                  <c:v>2</c:v>
                </c:pt>
                <c:pt idx="7">
                  <c:v>3</c:v>
                </c:pt>
                <c:pt idx="8">
                  <c:v>-</c:v>
                </c:pt>
              </c:strCache>
            </c:strRef>
          </c:cat>
          <c:val>
            <c:numRef>
              <c:f>Hárok1!$C$163</c:f>
              <c:numCache>
                <c:formatCode>General</c:formatCode>
                <c:ptCount val="1"/>
                <c:pt idx="0">
                  <c:v>9</c:v>
                </c:pt>
              </c:numCache>
            </c:numRef>
          </c:val>
          <c:extLst>
            <c:ext xmlns:c16="http://schemas.microsoft.com/office/drawing/2014/chart" uri="{C3380CC4-5D6E-409C-BE32-E72D297353CC}">
              <c16:uniqueId val="{00000000-7F36-484F-A18A-FED95EB0AC7D}"/>
            </c:ext>
          </c:extLst>
        </c:ser>
        <c:ser>
          <c:idx val="1"/>
          <c:order val="1"/>
          <c:tx>
            <c:strRef>
              <c:f>Hárok1!$B$157</c:f>
              <c:strCache>
                <c:ptCount val="1"/>
                <c:pt idx="0">
                  <c:v>ster z kože</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Hárok1!$C$157</c:f>
              <c:numCache>
                <c:formatCode>General</c:formatCode>
                <c:ptCount val="1"/>
                <c:pt idx="0">
                  <c:v>2</c:v>
                </c:pt>
              </c:numCache>
            </c:numRef>
          </c:val>
          <c:extLst>
            <c:ext xmlns:c16="http://schemas.microsoft.com/office/drawing/2014/chart" uri="{C3380CC4-5D6E-409C-BE32-E72D297353CC}">
              <c16:uniqueId val="{00000001-7F36-484F-A18A-FED95EB0AC7D}"/>
            </c:ext>
          </c:extLst>
        </c:ser>
        <c:ser>
          <c:idx val="2"/>
          <c:order val="2"/>
          <c:tx>
            <c:strRef>
              <c:f>Hárok1!$B$155</c:f>
              <c:strCache>
                <c:ptCount val="1"/>
                <c:pt idx="0">
                  <c:v>moč</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Hárok1!$C$155</c:f>
              <c:numCache>
                <c:formatCode>General</c:formatCode>
                <c:ptCount val="1"/>
                <c:pt idx="0">
                  <c:v>4</c:v>
                </c:pt>
              </c:numCache>
            </c:numRef>
          </c:val>
          <c:extLst>
            <c:ext xmlns:c16="http://schemas.microsoft.com/office/drawing/2014/chart" uri="{C3380CC4-5D6E-409C-BE32-E72D297353CC}">
              <c16:uniqueId val="{00000002-7F36-484F-A18A-FED95EB0AC7D}"/>
            </c:ext>
          </c:extLst>
        </c:ser>
        <c:ser>
          <c:idx val="3"/>
          <c:order val="3"/>
          <c:tx>
            <c:strRef>
              <c:f>Hárok1!$B$156</c:f>
              <c:strCache>
                <c:ptCount val="1"/>
                <c:pt idx="0">
                  <c:v>spútum</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Hárok1!$C$156</c:f>
              <c:numCache>
                <c:formatCode>General</c:formatCode>
                <c:ptCount val="1"/>
                <c:pt idx="0">
                  <c:v>22</c:v>
                </c:pt>
              </c:numCache>
            </c:numRef>
          </c:val>
          <c:extLst>
            <c:ext xmlns:c16="http://schemas.microsoft.com/office/drawing/2014/chart" uri="{C3380CC4-5D6E-409C-BE32-E72D297353CC}">
              <c16:uniqueId val="{00000003-7F36-484F-A18A-FED95EB0AC7D}"/>
            </c:ext>
          </c:extLst>
        </c:ser>
        <c:ser>
          <c:idx val="4"/>
          <c:order val="4"/>
          <c:tx>
            <c:strRef>
              <c:f>Hárok1!$B$158</c:f>
              <c:strCache>
                <c:ptCount val="1"/>
                <c:pt idx="0">
                  <c:v>ster z rany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Hárok1!$C$158</c:f>
              <c:numCache>
                <c:formatCode>General</c:formatCode>
                <c:ptCount val="1"/>
                <c:pt idx="0">
                  <c:v>1</c:v>
                </c:pt>
              </c:numCache>
            </c:numRef>
          </c:val>
          <c:extLst>
            <c:ext xmlns:c16="http://schemas.microsoft.com/office/drawing/2014/chart" uri="{C3380CC4-5D6E-409C-BE32-E72D297353CC}">
              <c16:uniqueId val="{00000004-7F36-484F-A18A-FED95EB0AC7D}"/>
            </c:ext>
          </c:extLst>
        </c:ser>
        <c:ser>
          <c:idx val="5"/>
          <c:order val="5"/>
          <c:tx>
            <c:strRef>
              <c:f>Hárok1!$B$159</c:f>
              <c:strCache>
                <c:ptCount val="1"/>
                <c:pt idx="0">
                  <c:v>ster z tracheostomickej kanyly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Hárok1!$C$159</c:f>
              <c:numCache>
                <c:formatCode>General</c:formatCode>
                <c:ptCount val="1"/>
                <c:pt idx="0">
                  <c:v>2</c:v>
                </c:pt>
              </c:numCache>
            </c:numRef>
          </c:val>
          <c:extLst>
            <c:ext xmlns:c16="http://schemas.microsoft.com/office/drawing/2014/chart" uri="{C3380CC4-5D6E-409C-BE32-E72D297353CC}">
              <c16:uniqueId val="{00000005-7F36-484F-A18A-FED95EB0AC7D}"/>
            </c:ext>
          </c:extLst>
        </c:ser>
        <c:ser>
          <c:idx val="6"/>
          <c:order val="6"/>
          <c:tx>
            <c:strRef>
              <c:f>Hárok1!$B$160</c:f>
              <c:strCache>
                <c:ptCount val="1"/>
                <c:pt idx="0">
                  <c:v>stolica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Hárok1!$C$160</c:f>
              <c:numCache>
                <c:formatCode>General</c:formatCode>
                <c:ptCount val="1"/>
                <c:pt idx="0">
                  <c:v>2</c:v>
                </c:pt>
              </c:numCache>
            </c:numRef>
          </c:val>
          <c:extLst>
            <c:ext xmlns:c16="http://schemas.microsoft.com/office/drawing/2014/chart" uri="{C3380CC4-5D6E-409C-BE32-E72D297353CC}">
              <c16:uniqueId val="{00000006-7F36-484F-A18A-FED95EB0AC7D}"/>
            </c:ext>
          </c:extLst>
        </c:ser>
        <c:ser>
          <c:idx val="7"/>
          <c:order val="7"/>
          <c:tx>
            <c:strRef>
              <c:f>Hárok1!$B$161</c:f>
              <c:strCache>
                <c:ptCount val="1"/>
                <c:pt idx="0">
                  <c:v>ster z dutiny ústnej</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Hárok1!$C$161</c:f>
              <c:numCache>
                <c:formatCode>General</c:formatCode>
                <c:ptCount val="1"/>
                <c:pt idx="0">
                  <c:v>3</c:v>
                </c:pt>
              </c:numCache>
            </c:numRef>
          </c:val>
          <c:extLst>
            <c:ext xmlns:c16="http://schemas.microsoft.com/office/drawing/2014/chart" uri="{C3380CC4-5D6E-409C-BE32-E72D297353CC}">
              <c16:uniqueId val="{00000007-7F36-484F-A18A-FED95EB0AC7D}"/>
            </c:ext>
          </c:extLst>
        </c:ser>
        <c:ser>
          <c:idx val="8"/>
          <c:order val="8"/>
          <c:tx>
            <c:strRef>
              <c:f>Hárok1!$B$162</c:f>
              <c:strCache>
                <c:ptCount val="1"/>
                <c:pt idx="0">
                  <c:v>výter z pošvy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Lit>
              <c:formatCode>General</c:formatCode>
              <c:ptCount val="1"/>
              <c:pt idx="0">
                <c:v>0</c:v>
              </c:pt>
            </c:numLit>
          </c:val>
          <c:extLst>
            <c:ext xmlns:c16="http://schemas.microsoft.com/office/drawing/2014/chart" uri="{C3380CC4-5D6E-409C-BE32-E72D297353CC}">
              <c16:uniqueId val="{00000008-7F36-484F-A18A-FED95EB0AC7D}"/>
            </c:ext>
          </c:extLst>
        </c:ser>
        <c:dLbls>
          <c:showLegendKey val="0"/>
          <c:showVal val="0"/>
          <c:showCatName val="0"/>
          <c:showSerName val="0"/>
          <c:showPercent val="0"/>
          <c:showBubbleSize val="0"/>
        </c:dLbls>
        <c:gapWidth val="150"/>
        <c:axId val="96624000"/>
        <c:axId val="101501568"/>
      </c:barChart>
      <c:catAx>
        <c:axId val="96624000"/>
        <c:scaling>
          <c:orientation val="minMax"/>
        </c:scaling>
        <c:delete val="1"/>
        <c:axPos val="b"/>
        <c:numFmt formatCode="General" sourceLinked="0"/>
        <c:majorTickMark val="none"/>
        <c:minorTickMark val="none"/>
        <c:tickLblPos val="none"/>
        <c:crossAx val="101501568"/>
        <c:crosses val="autoZero"/>
        <c:auto val="1"/>
        <c:lblAlgn val="ctr"/>
        <c:lblOffset val="100"/>
        <c:noMultiLvlLbl val="0"/>
      </c:catAx>
      <c:valAx>
        <c:axId val="101501568"/>
        <c:scaling>
          <c:orientation val="minMax"/>
        </c:scaling>
        <c:delete val="0"/>
        <c:axPos val="l"/>
        <c:majorGridlines/>
        <c:numFmt formatCode="General" sourceLinked="1"/>
        <c:majorTickMark val="none"/>
        <c:minorTickMark val="none"/>
        <c:tickLblPos val="nextTo"/>
        <c:crossAx val="96624000"/>
        <c:crosses val="autoZero"/>
        <c:crossBetween val="between"/>
      </c:valAx>
    </c:plotArea>
    <c:legend>
      <c:legendPos val="r"/>
      <c:layout>
        <c:manualLayout>
          <c:xMode val="edge"/>
          <c:yMode val="edge"/>
          <c:x val="0.66873582085808714"/>
          <c:y val="0.13227997324488472"/>
          <c:w val="0.31760919507273738"/>
          <c:h val="0.82195005652003483"/>
        </c:manualLayout>
      </c:layout>
      <c:overlay val="0"/>
    </c:legend>
    <c:plotVisOnly val="1"/>
    <c:dispBlanksAs val="gap"/>
    <c:showDLblsOverMax val="0"/>
  </c:chart>
  <c:txPr>
    <a:bodyPr/>
    <a:lstStyle/>
    <a:p>
      <a:pPr>
        <a:defRPr>
          <a:latin typeface="Times New Roman" pitchFamily="18" charset="0"/>
          <a:cs typeface="Times New Roman" pitchFamily="18" charset="0"/>
        </a:defRPr>
      </a:pPr>
      <a:endParaRPr lang="sk-SK"/>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manualLayout>
          <c:layoutTarget val="inner"/>
          <c:xMode val="edge"/>
          <c:yMode val="edge"/>
          <c:x val="9.2821741032370952E-2"/>
          <c:y val="0.1901738845144357"/>
          <c:w val="0.55797303618798466"/>
          <c:h val="0.65482210557013765"/>
        </c:manualLayout>
      </c:layout>
      <c:barChart>
        <c:barDir val="col"/>
        <c:grouping val="clustered"/>
        <c:varyColors val="0"/>
        <c:ser>
          <c:idx val="0"/>
          <c:order val="0"/>
          <c:tx>
            <c:strRef>
              <c:f>Hárok1!$F$163</c:f>
              <c:strCache>
                <c:ptCount val="1"/>
                <c:pt idx="0">
                  <c:v>výter z ucha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Hárok1!$G$163</c:f>
              <c:numCache>
                <c:formatCode>General</c:formatCode>
                <c:ptCount val="1"/>
                <c:pt idx="0">
                  <c:v>2</c:v>
                </c:pt>
              </c:numCache>
            </c:numRef>
          </c:val>
          <c:extLst>
            <c:ext xmlns:c16="http://schemas.microsoft.com/office/drawing/2014/chart" uri="{C3380CC4-5D6E-409C-BE32-E72D297353CC}">
              <c16:uniqueId val="{00000000-38F3-4D77-95EF-D5B2BBB8F99C}"/>
            </c:ext>
          </c:extLst>
        </c:ser>
        <c:ser>
          <c:idx val="1"/>
          <c:order val="1"/>
          <c:tx>
            <c:strRef>
              <c:f>Hárok1!$F$157</c:f>
              <c:strCache>
                <c:ptCount val="1"/>
                <c:pt idx="0">
                  <c:v>ster z kože</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Hárok1!$G$157</c:f>
              <c:numCache>
                <c:formatCode>General</c:formatCode>
                <c:ptCount val="1"/>
                <c:pt idx="0">
                  <c:v>3</c:v>
                </c:pt>
              </c:numCache>
            </c:numRef>
          </c:val>
          <c:extLst>
            <c:ext xmlns:c16="http://schemas.microsoft.com/office/drawing/2014/chart" uri="{C3380CC4-5D6E-409C-BE32-E72D297353CC}">
              <c16:uniqueId val="{00000001-38F3-4D77-95EF-D5B2BBB8F99C}"/>
            </c:ext>
          </c:extLst>
        </c:ser>
        <c:ser>
          <c:idx val="2"/>
          <c:order val="2"/>
          <c:tx>
            <c:strRef>
              <c:f>Hárok1!$F$155</c:f>
              <c:strCache>
                <c:ptCount val="1"/>
                <c:pt idx="0">
                  <c:v>moč</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Hárok1!$G$155</c:f>
              <c:numCache>
                <c:formatCode>General</c:formatCode>
                <c:ptCount val="1"/>
                <c:pt idx="0">
                  <c:v>7</c:v>
                </c:pt>
              </c:numCache>
            </c:numRef>
          </c:val>
          <c:extLst>
            <c:ext xmlns:c16="http://schemas.microsoft.com/office/drawing/2014/chart" uri="{C3380CC4-5D6E-409C-BE32-E72D297353CC}">
              <c16:uniqueId val="{00000002-38F3-4D77-95EF-D5B2BBB8F99C}"/>
            </c:ext>
          </c:extLst>
        </c:ser>
        <c:ser>
          <c:idx val="3"/>
          <c:order val="3"/>
          <c:tx>
            <c:strRef>
              <c:f>Hárok1!$F$156</c:f>
              <c:strCache>
                <c:ptCount val="1"/>
                <c:pt idx="0">
                  <c:v>spútum</c:v>
                </c:pt>
              </c:strCache>
            </c:strRef>
          </c:tx>
          <c:invertIfNegative val="0"/>
          <c:dLbls>
            <c:dLbl>
              <c:idx val="0"/>
              <c:tx>
                <c:rich>
                  <a:bodyPr/>
                  <a:lstStyle/>
                  <a:p>
                    <a:r>
                      <a:rPr lang="en-US">
                        <a:latin typeface="Times New Roman" pitchFamily="18" charset="0"/>
                        <a:cs typeface="Times New Roman" pitchFamily="18" charset="0"/>
                      </a:rPr>
                      <a:t>12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F3-4D77-95EF-D5B2BBB8F99C}"/>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Hárok1!$G$156</c:f>
              <c:numCache>
                <c:formatCode>General</c:formatCode>
                <c:ptCount val="1"/>
                <c:pt idx="0">
                  <c:v>12</c:v>
                </c:pt>
              </c:numCache>
            </c:numRef>
          </c:val>
          <c:extLst>
            <c:ext xmlns:c16="http://schemas.microsoft.com/office/drawing/2014/chart" uri="{C3380CC4-5D6E-409C-BE32-E72D297353CC}">
              <c16:uniqueId val="{00000004-38F3-4D77-95EF-D5B2BBB8F99C}"/>
            </c:ext>
          </c:extLst>
        </c:ser>
        <c:ser>
          <c:idx val="4"/>
          <c:order val="4"/>
          <c:tx>
            <c:strRef>
              <c:f>Hárok1!$F$158</c:f>
              <c:strCache>
                <c:ptCount val="1"/>
                <c:pt idx="0">
                  <c:v>ster z rany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Hárok1!$G$158</c:f>
              <c:numCache>
                <c:formatCode>General</c:formatCode>
                <c:ptCount val="1"/>
                <c:pt idx="0">
                  <c:v>0</c:v>
                </c:pt>
              </c:numCache>
            </c:numRef>
          </c:val>
          <c:extLst>
            <c:ext xmlns:c16="http://schemas.microsoft.com/office/drawing/2014/chart" uri="{C3380CC4-5D6E-409C-BE32-E72D297353CC}">
              <c16:uniqueId val="{00000005-38F3-4D77-95EF-D5B2BBB8F99C}"/>
            </c:ext>
          </c:extLst>
        </c:ser>
        <c:ser>
          <c:idx val="5"/>
          <c:order val="5"/>
          <c:tx>
            <c:strRef>
              <c:f>Hárok1!$F$159</c:f>
              <c:strCache>
                <c:ptCount val="1"/>
                <c:pt idx="0">
                  <c:v>ster z tracheostomickej kanyly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Hárok1!$G$159</c:f>
              <c:numCache>
                <c:formatCode>General</c:formatCode>
                <c:ptCount val="1"/>
                <c:pt idx="0">
                  <c:v>0</c:v>
                </c:pt>
              </c:numCache>
            </c:numRef>
          </c:val>
          <c:extLst>
            <c:ext xmlns:c16="http://schemas.microsoft.com/office/drawing/2014/chart" uri="{C3380CC4-5D6E-409C-BE32-E72D297353CC}">
              <c16:uniqueId val="{00000006-38F3-4D77-95EF-D5B2BBB8F99C}"/>
            </c:ext>
          </c:extLst>
        </c:ser>
        <c:ser>
          <c:idx val="6"/>
          <c:order val="6"/>
          <c:tx>
            <c:strRef>
              <c:f>Hárok1!$F$160</c:f>
              <c:strCache>
                <c:ptCount val="1"/>
                <c:pt idx="0">
                  <c:v>stolica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Hárok1!$G$160</c:f>
              <c:numCache>
                <c:formatCode>General</c:formatCode>
                <c:ptCount val="1"/>
                <c:pt idx="0">
                  <c:v>1</c:v>
                </c:pt>
              </c:numCache>
            </c:numRef>
          </c:val>
          <c:extLst>
            <c:ext xmlns:c16="http://schemas.microsoft.com/office/drawing/2014/chart" uri="{C3380CC4-5D6E-409C-BE32-E72D297353CC}">
              <c16:uniqueId val="{00000007-38F3-4D77-95EF-D5B2BBB8F99C}"/>
            </c:ext>
          </c:extLst>
        </c:ser>
        <c:ser>
          <c:idx val="7"/>
          <c:order val="7"/>
          <c:tx>
            <c:strRef>
              <c:f>Hárok1!$F$161</c:f>
              <c:strCache>
                <c:ptCount val="1"/>
                <c:pt idx="0">
                  <c:v>ster z dutiny ústnej</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Hárok1!$G$161</c:f>
              <c:numCache>
                <c:formatCode>General</c:formatCode>
                <c:ptCount val="1"/>
                <c:pt idx="0">
                  <c:v>0</c:v>
                </c:pt>
              </c:numCache>
            </c:numRef>
          </c:val>
          <c:extLst>
            <c:ext xmlns:c16="http://schemas.microsoft.com/office/drawing/2014/chart" uri="{C3380CC4-5D6E-409C-BE32-E72D297353CC}">
              <c16:uniqueId val="{00000008-38F3-4D77-95EF-D5B2BBB8F99C}"/>
            </c:ext>
          </c:extLst>
        </c:ser>
        <c:ser>
          <c:idx val="8"/>
          <c:order val="8"/>
          <c:tx>
            <c:strRef>
              <c:f>Hárok1!$F$162</c:f>
              <c:strCache>
                <c:ptCount val="1"/>
                <c:pt idx="0">
                  <c:v>výter z pošvy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Hárok1!$G$162</c:f>
              <c:numCache>
                <c:formatCode>General</c:formatCode>
                <c:ptCount val="1"/>
                <c:pt idx="0">
                  <c:v>30</c:v>
                </c:pt>
              </c:numCache>
            </c:numRef>
          </c:val>
          <c:extLst>
            <c:ext xmlns:c16="http://schemas.microsoft.com/office/drawing/2014/chart" uri="{C3380CC4-5D6E-409C-BE32-E72D297353CC}">
              <c16:uniqueId val="{00000009-38F3-4D77-95EF-D5B2BBB8F99C}"/>
            </c:ext>
          </c:extLst>
        </c:ser>
        <c:dLbls>
          <c:showLegendKey val="0"/>
          <c:showVal val="0"/>
          <c:showCatName val="0"/>
          <c:showSerName val="0"/>
          <c:showPercent val="0"/>
          <c:showBubbleSize val="0"/>
        </c:dLbls>
        <c:gapWidth val="150"/>
        <c:axId val="115258112"/>
        <c:axId val="115260032"/>
      </c:barChart>
      <c:catAx>
        <c:axId val="115258112"/>
        <c:scaling>
          <c:orientation val="minMax"/>
        </c:scaling>
        <c:delete val="1"/>
        <c:axPos val="b"/>
        <c:majorTickMark val="out"/>
        <c:minorTickMark val="none"/>
        <c:tickLblPos val="none"/>
        <c:crossAx val="115260032"/>
        <c:crosses val="autoZero"/>
        <c:auto val="1"/>
        <c:lblAlgn val="ctr"/>
        <c:lblOffset val="100"/>
        <c:noMultiLvlLbl val="0"/>
      </c:catAx>
      <c:valAx>
        <c:axId val="115260032"/>
        <c:scaling>
          <c:orientation val="minMax"/>
        </c:scaling>
        <c:delete val="0"/>
        <c:axPos val="l"/>
        <c:majorGridlines/>
        <c:numFmt formatCode="General" sourceLinked="1"/>
        <c:majorTickMark val="out"/>
        <c:minorTickMark val="none"/>
        <c:tickLblPos val="nextTo"/>
        <c:crossAx val="115258112"/>
        <c:crosses val="autoZero"/>
        <c:crossBetween val="between"/>
      </c:valAx>
    </c:plotArea>
    <c:legend>
      <c:legendPos val="r"/>
      <c:layout>
        <c:manualLayout>
          <c:xMode val="edge"/>
          <c:yMode val="edge"/>
          <c:x val="0.65439862518323533"/>
          <c:y val="0.15960545734487341"/>
          <c:w val="0.33440285428591243"/>
          <c:h val="0.70292258175757227"/>
        </c:manualLayout>
      </c:layout>
      <c:overlay val="0"/>
    </c:legend>
    <c:plotVisOnly val="1"/>
    <c:dispBlanksAs val="gap"/>
    <c:showDLblsOverMax val="0"/>
  </c:chart>
  <c:txPr>
    <a:bodyPr/>
    <a:lstStyle/>
    <a:p>
      <a:pPr>
        <a:defRPr baseline="0">
          <a:latin typeface="Times New Roman" pitchFamily="18" charset="0"/>
        </a:defRPr>
      </a:pPr>
      <a:endParaRPr lang="sk-SK"/>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2"/>
    </mc:Choice>
    <mc:Fallback>
      <c:style val="32"/>
    </mc:Fallback>
  </mc:AlternateContent>
  <c:chart>
    <c:title>
      <c:tx>
        <c:rich>
          <a:bodyPr/>
          <a:lstStyle/>
          <a:p>
            <a:pPr>
              <a:defRPr/>
            </a:pPr>
            <a:r>
              <a:rPr lang="sk-SK" sz="1600">
                <a:latin typeface="Times New Roman" pitchFamily="18" charset="0"/>
                <a:cs typeface="Times New Roman" pitchFamily="18" charset="0"/>
              </a:rPr>
              <a:t>Selekcia diagnostikovaných NAC podľa veku</a:t>
            </a:r>
          </a:p>
          <a:p>
            <a:pPr>
              <a:defRPr/>
            </a:pPr>
            <a:endParaRPr lang="sk-SK"/>
          </a:p>
        </c:rich>
      </c:tx>
      <c:layout>
        <c:manualLayout>
          <c:xMode val="edge"/>
          <c:yMode val="edge"/>
          <c:x val="0.12978381400549791"/>
          <c:y val="3.369695160418474E-2"/>
        </c:manualLayout>
      </c:layout>
      <c:overlay val="0"/>
    </c:title>
    <c:autoTitleDeleted val="0"/>
    <c:plotArea>
      <c:layout/>
      <c:barChart>
        <c:barDir val="col"/>
        <c:grouping val="clustered"/>
        <c:varyColors val="0"/>
        <c:ser>
          <c:idx val="0"/>
          <c:order val="0"/>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Hárok1!$B$189:$B$195</c:f>
              <c:strCache>
                <c:ptCount val="7"/>
                <c:pt idx="0">
                  <c:v>pod 15 rokov</c:v>
                </c:pt>
                <c:pt idx="1">
                  <c:v>16-30 rokov</c:v>
                </c:pt>
                <c:pt idx="2">
                  <c:v>31-40 rokov</c:v>
                </c:pt>
                <c:pt idx="3">
                  <c:v>41-50 rokov</c:v>
                </c:pt>
                <c:pt idx="4">
                  <c:v>51-60 rokov</c:v>
                </c:pt>
                <c:pt idx="5">
                  <c:v>61-70 rokov</c:v>
                </c:pt>
                <c:pt idx="6">
                  <c:v>nad 70 rokov</c:v>
                </c:pt>
              </c:strCache>
            </c:strRef>
          </c:cat>
          <c:val>
            <c:numRef>
              <c:f>Hárok1!$C$189:$C$195</c:f>
              <c:numCache>
                <c:formatCode>General</c:formatCode>
                <c:ptCount val="7"/>
                <c:pt idx="0">
                  <c:v>3</c:v>
                </c:pt>
                <c:pt idx="1">
                  <c:v>9</c:v>
                </c:pt>
                <c:pt idx="2">
                  <c:v>4</c:v>
                </c:pt>
                <c:pt idx="3">
                  <c:v>15</c:v>
                </c:pt>
                <c:pt idx="4">
                  <c:v>14</c:v>
                </c:pt>
                <c:pt idx="5">
                  <c:v>30</c:v>
                </c:pt>
                <c:pt idx="6">
                  <c:v>25</c:v>
                </c:pt>
              </c:numCache>
            </c:numRef>
          </c:val>
          <c:extLst>
            <c:ext xmlns:c16="http://schemas.microsoft.com/office/drawing/2014/chart" uri="{C3380CC4-5D6E-409C-BE32-E72D297353CC}">
              <c16:uniqueId val="{00000000-3A3E-41C0-847A-DB464547BF91}"/>
            </c:ext>
          </c:extLst>
        </c:ser>
        <c:dLbls>
          <c:showLegendKey val="0"/>
          <c:showVal val="0"/>
          <c:showCatName val="0"/>
          <c:showSerName val="0"/>
          <c:showPercent val="0"/>
          <c:showBubbleSize val="0"/>
        </c:dLbls>
        <c:gapWidth val="150"/>
        <c:axId val="115473792"/>
        <c:axId val="116254592"/>
      </c:barChart>
      <c:catAx>
        <c:axId val="115473792"/>
        <c:scaling>
          <c:orientation val="minMax"/>
        </c:scaling>
        <c:delete val="0"/>
        <c:axPos val="b"/>
        <c:numFmt formatCode="General" sourceLinked="0"/>
        <c:majorTickMark val="none"/>
        <c:minorTickMark val="none"/>
        <c:tickLblPos val="nextTo"/>
        <c:txPr>
          <a:bodyPr/>
          <a:lstStyle/>
          <a:p>
            <a:pPr>
              <a:defRPr>
                <a:latin typeface="Times New Roman" pitchFamily="18" charset="0"/>
                <a:cs typeface="Times New Roman" pitchFamily="18" charset="0"/>
              </a:defRPr>
            </a:pPr>
            <a:endParaRPr lang="sk-SK"/>
          </a:p>
        </c:txPr>
        <c:crossAx val="116254592"/>
        <c:crosses val="autoZero"/>
        <c:auto val="1"/>
        <c:lblAlgn val="ctr"/>
        <c:lblOffset val="100"/>
        <c:noMultiLvlLbl val="0"/>
      </c:catAx>
      <c:valAx>
        <c:axId val="116254592"/>
        <c:scaling>
          <c:orientation val="minMax"/>
        </c:scaling>
        <c:delete val="0"/>
        <c:axPos val="l"/>
        <c:majorGridlines/>
        <c:numFmt formatCode="General" sourceLinked="1"/>
        <c:majorTickMark val="none"/>
        <c:minorTickMark val="none"/>
        <c:tickLblPos val="nextTo"/>
        <c:txPr>
          <a:bodyPr/>
          <a:lstStyle/>
          <a:p>
            <a:pPr>
              <a:defRPr>
                <a:latin typeface="Times New Roman" pitchFamily="18" charset="0"/>
                <a:cs typeface="Times New Roman" pitchFamily="18" charset="0"/>
              </a:defRPr>
            </a:pPr>
            <a:endParaRPr lang="sk-SK"/>
          </a:p>
        </c:txPr>
        <c:crossAx val="115473792"/>
        <c:crosses val="autoZero"/>
        <c:crossBetween val="between"/>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2"/>
    </mc:Choice>
    <mc:Fallback>
      <c:style val="32"/>
    </mc:Fallback>
  </mc:AlternateContent>
  <c:chart>
    <c:title>
      <c:tx>
        <c:rich>
          <a:bodyPr/>
          <a:lstStyle/>
          <a:p>
            <a:pPr>
              <a:defRPr/>
            </a:pPr>
            <a:r>
              <a:rPr lang="sk-SK">
                <a:latin typeface="Times New Roman" pitchFamily="18" charset="0"/>
                <a:cs typeface="Times New Roman" pitchFamily="18" charset="0"/>
              </a:rPr>
              <a:t>Priama metóda</a:t>
            </a:r>
          </a:p>
        </c:rich>
      </c:tx>
      <c:overlay val="0"/>
    </c:title>
    <c:autoTitleDeleted val="0"/>
    <c:plotArea>
      <c:layout/>
      <c:barChart>
        <c:barDir val="col"/>
        <c:grouping val="clustered"/>
        <c:varyColors val="0"/>
        <c:ser>
          <c:idx val="0"/>
          <c:order val="0"/>
          <c:tx>
            <c:strRef>
              <c:f>Hárok1!$F$264</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Hárok1!$F$265:$F$271</c:f>
              <c:numCache>
                <c:formatCode>0.00</c:formatCode>
                <c:ptCount val="7"/>
                <c:pt idx="0" formatCode="General">
                  <c:v>1.83</c:v>
                </c:pt>
                <c:pt idx="1">
                  <c:v>0</c:v>
                </c:pt>
                <c:pt idx="2" formatCode="General">
                  <c:v>1.1100000000000001</c:v>
                </c:pt>
                <c:pt idx="3" formatCode="General">
                  <c:v>0.24000000000000021</c:v>
                </c:pt>
                <c:pt idx="4">
                  <c:v>0</c:v>
                </c:pt>
                <c:pt idx="5" formatCode="General">
                  <c:v>0.34</c:v>
                </c:pt>
                <c:pt idx="6">
                  <c:v>0</c:v>
                </c:pt>
              </c:numCache>
            </c:numRef>
          </c:val>
          <c:extLst>
            <c:ext xmlns:c16="http://schemas.microsoft.com/office/drawing/2014/chart" uri="{C3380CC4-5D6E-409C-BE32-E72D297353CC}">
              <c16:uniqueId val="{00000000-EE0E-415F-82BE-5634DDB9DAB9}"/>
            </c:ext>
          </c:extLst>
        </c:ser>
        <c:ser>
          <c:idx val="1"/>
          <c:order val="1"/>
          <c:tx>
            <c:strRef>
              <c:f>Hárok1!$G$264</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Hárok1!$E$265:$E$271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Hárok1!$G$265:$G$271</c:f>
              <c:numCache>
                <c:formatCode>0.00</c:formatCode>
                <c:ptCount val="7"/>
                <c:pt idx="0" formatCode="General">
                  <c:v>1.33</c:v>
                </c:pt>
                <c:pt idx="1">
                  <c:v>0</c:v>
                </c:pt>
                <c:pt idx="2" formatCode="General">
                  <c:v>1.03</c:v>
                </c:pt>
                <c:pt idx="3" formatCode="General">
                  <c:v>0.24000000000000021</c:v>
                </c:pt>
                <c:pt idx="4">
                  <c:v>0</c:v>
                </c:pt>
                <c:pt idx="5" formatCode="General">
                  <c:v>0.31000000000000105</c:v>
                </c:pt>
                <c:pt idx="6">
                  <c:v>0</c:v>
                </c:pt>
              </c:numCache>
            </c:numRef>
          </c:val>
          <c:extLst>
            <c:ext xmlns:c16="http://schemas.microsoft.com/office/drawing/2014/chart" uri="{C3380CC4-5D6E-409C-BE32-E72D297353CC}">
              <c16:uniqueId val="{00000001-EE0E-415F-82BE-5634DDB9DAB9}"/>
            </c:ext>
          </c:extLst>
        </c:ser>
        <c:dLbls>
          <c:showLegendKey val="0"/>
          <c:showVal val="1"/>
          <c:showCatName val="0"/>
          <c:showSerName val="0"/>
          <c:showPercent val="0"/>
          <c:showBubbleSize val="0"/>
        </c:dLbls>
        <c:gapWidth val="150"/>
        <c:overlap val="-25"/>
        <c:axId val="121752192"/>
        <c:axId val="121930496"/>
      </c:barChart>
      <c:catAx>
        <c:axId val="121752192"/>
        <c:scaling>
          <c:orientation val="minMax"/>
        </c:scaling>
        <c:delete val="0"/>
        <c:axPos val="b"/>
        <c:numFmt formatCode="General" sourceLinked="0"/>
        <c:majorTickMark val="none"/>
        <c:minorTickMark val="none"/>
        <c:tickLblPos val="nextTo"/>
        <c:txPr>
          <a:bodyPr/>
          <a:lstStyle/>
          <a:p>
            <a:pPr>
              <a:defRPr i="1">
                <a:latin typeface="Times New Roman" pitchFamily="18" charset="0"/>
                <a:cs typeface="Times New Roman" pitchFamily="18" charset="0"/>
              </a:defRPr>
            </a:pPr>
            <a:endParaRPr lang="sk-SK"/>
          </a:p>
        </c:txPr>
        <c:crossAx val="121930496"/>
        <c:crosses val="autoZero"/>
        <c:auto val="1"/>
        <c:lblAlgn val="ctr"/>
        <c:lblOffset val="100"/>
        <c:noMultiLvlLbl val="0"/>
      </c:catAx>
      <c:valAx>
        <c:axId val="121930496"/>
        <c:scaling>
          <c:orientation val="minMax"/>
        </c:scaling>
        <c:delete val="1"/>
        <c:axPos val="l"/>
        <c:numFmt formatCode="General" sourceLinked="1"/>
        <c:majorTickMark val="none"/>
        <c:minorTickMark val="none"/>
        <c:tickLblPos val="none"/>
        <c:crossAx val="121752192"/>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31"/>
    </mc:Choice>
    <mc:Fallback>
      <c:style val="31"/>
    </mc:Fallback>
  </mc:AlternateContent>
  <c:chart>
    <c:title>
      <c:tx>
        <c:rich>
          <a:bodyPr/>
          <a:lstStyle/>
          <a:p>
            <a:pPr>
              <a:defRPr/>
            </a:pPr>
            <a:r>
              <a:rPr lang="sk-SK">
                <a:latin typeface="Times New Roman" pitchFamily="18" charset="0"/>
                <a:cs typeface="Times New Roman" pitchFamily="18" charset="0"/>
              </a:rPr>
              <a:t>Extrakcia</a:t>
            </a:r>
            <a:r>
              <a:rPr lang="sk-SK" baseline="0">
                <a:latin typeface="Times New Roman" pitchFamily="18" charset="0"/>
                <a:cs typeface="Times New Roman" pitchFamily="18" charset="0"/>
              </a:rPr>
              <a:t> pomocou etanolu a kyseliny mravčej</a:t>
            </a:r>
            <a:endParaRPr lang="sk-SK">
              <a:latin typeface="Times New Roman" pitchFamily="18" charset="0"/>
              <a:cs typeface="Times New Roman" pitchFamily="18" charset="0"/>
            </a:endParaRPr>
          </a:p>
        </c:rich>
      </c:tx>
      <c:overlay val="0"/>
    </c:title>
    <c:autoTitleDeleted val="0"/>
    <c:plotArea>
      <c:layout/>
      <c:barChart>
        <c:barDir val="col"/>
        <c:grouping val="clustered"/>
        <c:varyColors val="0"/>
        <c:ser>
          <c:idx val="0"/>
          <c:order val="0"/>
          <c:tx>
            <c:strRef>
              <c:f>Hárok1!$F$274</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Hárok1!$F$275:$F$281</c:f>
              <c:numCache>
                <c:formatCode>General</c:formatCode>
                <c:ptCount val="7"/>
                <c:pt idx="0">
                  <c:v>2.3299999999999987</c:v>
                </c:pt>
                <c:pt idx="1">
                  <c:v>2.3499999999999988</c:v>
                </c:pt>
                <c:pt idx="2" formatCode="0.00">
                  <c:v>2.2000000000000002</c:v>
                </c:pt>
                <c:pt idx="3">
                  <c:v>2.34</c:v>
                </c:pt>
                <c:pt idx="4">
                  <c:v>2.25</c:v>
                </c:pt>
                <c:pt idx="5">
                  <c:v>2.23</c:v>
                </c:pt>
                <c:pt idx="6">
                  <c:v>2.15</c:v>
                </c:pt>
              </c:numCache>
            </c:numRef>
          </c:val>
          <c:extLst>
            <c:ext xmlns:c16="http://schemas.microsoft.com/office/drawing/2014/chart" uri="{C3380CC4-5D6E-409C-BE32-E72D297353CC}">
              <c16:uniqueId val="{00000000-C29D-4EFA-BCF5-69EF53E9AA7F}"/>
            </c:ext>
          </c:extLst>
        </c:ser>
        <c:ser>
          <c:idx val="1"/>
          <c:order val="1"/>
          <c:tx>
            <c:strRef>
              <c:f>Hárok1!$G$274</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Hárok1!$E$275:$E$281</c:f>
              <c:strCache>
                <c:ptCount val="7"/>
                <c:pt idx="0">
                  <c:v>C. glabrata</c:v>
                </c:pt>
                <c:pt idx="1">
                  <c:v>C. quilliermondii</c:v>
                </c:pt>
                <c:pt idx="2">
                  <c:v>C. kefyr</c:v>
                </c:pt>
                <c:pt idx="3">
                  <c:v>C. krusei</c:v>
                </c:pt>
                <c:pt idx="4">
                  <c:v>C. lusitaniae</c:v>
                </c:pt>
                <c:pt idx="5">
                  <c:v>C. parapsilosis</c:v>
                </c:pt>
                <c:pt idx="6">
                  <c:v>C. tropicalis</c:v>
                </c:pt>
              </c:strCache>
            </c:strRef>
          </c:cat>
          <c:val>
            <c:numRef>
              <c:f>Hárok1!$G$275:$G$281</c:f>
              <c:numCache>
                <c:formatCode>General</c:formatCode>
                <c:ptCount val="7"/>
                <c:pt idx="0">
                  <c:v>2.25</c:v>
                </c:pt>
                <c:pt idx="1">
                  <c:v>2.2799999999999998</c:v>
                </c:pt>
                <c:pt idx="2">
                  <c:v>2.15</c:v>
                </c:pt>
                <c:pt idx="3">
                  <c:v>2.3199999999999967</c:v>
                </c:pt>
                <c:pt idx="4">
                  <c:v>2.1800000000000002</c:v>
                </c:pt>
                <c:pt idx="5">
                  <c:v>2.19</c:v>
                </c:pt>
                <c:pt idx="6">
                  <c:v>2.08</c:v>
                </c:pt>
              </c:numCache>
            </c:numRef>
          </c:val>
          <c:extLst>
            <c:ext xmlns:c16="http://schemas.microsoft.com/office/drawing/2014/chart" uri="{C3380CC4-5D6E-409C-BE32-E72D297353CC}">
              <c16:uniqueId val="{00000001-C29D-4EFA-BCF5-69EF53E9AA7F}"/>
            </c:ext>
          </c:extLst>
        </c:ser>
        <c:dLbls>
          <c:showLegendKey val="0"/>
          <c:showVal val="1"/>
          <c:showCatName val="0"/>
          <c:showSerName val="0"/>
          <c:showPercent val="0"/>
          <c:showBubbleSize val="0"/>
        </c:dLbls>
        <c:gapWidth val="150"/>
        <c:overlap val="-25"/>
        <c:axId val="127290752"/>
        <c:axId val="128668416"/>
      </c:barChart>
      <c:catAx>
        <c:axId val="127290752"/>
        <c:scaling>
          <c:orientation val="minMax"/>
        </c:scaling>
        <c:delete val="0"/>
        <c:axPos val="b"/>
        <c:numFmt formatCode="General" sourceLinked="0"/>
        <c:majorTickMark val="none"/>
        <c:minorTickMark val="none"/>
        <c:tickLblPos val="nextTo"/>
        <c:txPr>
          <a:bodyPr/>
          <a:lstStyle/>
          <a:p>
            <a:pPr>
              <a:defRPr sz="1000" i="1">
                <a:latin typeface="Times New Roman" pitchFamily="18" charset="0"/>
                <a:cs typeface="Times New Roman" pitchFamily="18" charset="0"/>
              </a:defRPr>
            </a:pPr>
            <a:endParaRPr lang="sk-SK"/>
          </a:p>
        </c:txPr>
        <c:crossAx val="128668416"/>
        <c:crosses val="autoZero"/>
        <c:auto val="1"/>
        <c:lblAlgn val="ctr"/>
        <c:lblOffset val="100"/>
        <c:noMultiLvlLbl val="0"/>
      </c:catAx>
      <c:valAx>
        <c:axId val="128668416"/>
        <c:scaling>
          <c:orientation val="minMax"/>
        </c:scaling>
        <c:delete val="1"/>
        <c:axPos val="l"/>
        <c:numFmt formatCode="General" sourceLinked="1"/>
        <c:majorTickMark val="none"/>
        <c:minorTickMark val="none"/>
        <c:tickLblPos val="none"/>
        <c:crossAx val="127290752"/>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29"/>
    </mc:Choice>
    <mc:Fallback>
      <c:style val="29"/>
    </mc:Fallback>
  </mc:AlternateContent>
  <c:chart>
    <c:title>
      <c:tx>
        <c:rich>
          <a:bodyPr/>
          <a:lstStyle/>
          <a:p>
            <a:pPr>
              <a:defRPr>
                <a:latin typeface="Times New Roman" pitchFamily="18" charset="0"/>
                <a:cs typeface="Times New Roman" pitchFamily="18" charset="0"/>
              </a:defRPr>
            </a:pPr>
            <a:r>
              <a:rPr lang="sk-SK" sz="1600">
                <a:latin typeface="Times New Roman" pitchFamily="18" charset="0"/>
                <a:cs typeface="Times New Roman" pitchFamily="18" charset="0"/>
              </a:rPr>
              <a:t>Semiextrakcia pomocou kyseliny mravčej</a:t>
            </a:r>
          </a:p>
        </c:rich>
      </c:tx>
      <c:overlay val="0"/>
    </c:title>
    <c:autoTitleDeleted val="0"/>
    <c:plotArea>
      <c:layout/>
      <c:barChart>
        <c:barDir val="col"/>
        <c:grouping val="clustered"/>
        <c:varyColors val="0"/>
        <c:ser>
          <c:idx val="0"/>
          <c:order val="0"/>
          <c:tx>
            <c:strRef>
              <c:f>Hárok1!$F$296</c:f>
              <c:strCache>
                <c:ptCount val="1"/>
                <c:pt idx="0">
                  <c:v>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Hárok1!$F$297:$F$303</c:f>
              <c:numCache>
                <c:formatCode>General</c:formatCode>
                <c:ptCount val="7"/>
                <c:pt idx="0">
                  <c:v>1.6600000000000001</c:v>
                </c:pt>
                <c:pt idx="1">
                  <c:v>1.9800000000000042</c:v>
                </c:pt>
                <c:pt idx="2">
                  <c:v>1.9600000000000037</c:v>
                </c:pt>
                <c:pt idx="3">
                  <c:v>1.76</c:v>
                </c:pt>
                <c:pt idx="4">
                  <c:v>1.79</c:v>
                </c:pt>
                <c:pt idx="5">
                  <c:v>1.79</c:v>
                </c:pt>
                <c:pt idx="6">
                  <c:v>1.9900000000000042</c:v>
                </c:pt>
              </c:numCache>
            </c:numRef>
          </c:val>
          <c:extLst>
            <c:ext xmlns:c16="http://schemas.microsoft.com/office/drawing/2014/chart" uri="{C3380CC4-5D6E-409C-BE32-E72D297353CC}">
              <c16:uniqueId val="{00000000-5A0D-4F84-ADF2-37327642B15E}"/>
            </c:ext>
          </c:extLst>
        </c:ser>
        <c:ser>
          <c:idx val="1"/>
          <c:order val="1"/>
          <c:tx>
            <c:strRef>
              <c:f>Hárok1!$G$296</c:f>
              <c:strCache>
                <c:ptCount val="1"/>
                <c:pt idx="0">
                  <c:v>second-best match</c:v>
                </c:pt>
              </c:strCache>
            </c:strRef>
          </c:tx>
          <c:invertIfNegative val="0"/>
          <c:dLbls>
            <c:spPr>
              <a:noFill/>
              <a:ln>
                <a:noFill/>
              </a:ln>
              <a:effectLst/>
            </c:spPr>
            <c:txPr>
              <a:bodyPr/>
              <a:lstStyle/>
              <a:p>
                <a:pPr>
                  <a:defRPr>
                    <a:latin typeface="Times New Roman" pitchFamily="18" charset="0"/>
                    <a:cs typeface="Times New Roman" pitchFamily="18" charset="0"/>
                  </a:defRPr>
                </a:pPr>
                <a:endParaRPr lang="sk-SK"/>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Hárok1!$E$297:$E$303</c:f>
              <c:strCache>
                <c:ptCount val="7"/>
                <c:pt idx="0">
                  <c:v>C. glabrata</c:v>
                </c:pt>
                <c:pt idx="1">
                  <c:v>C. quilliermondii</c:v>
                </c:pt>
                <c:pt idx="2">
                  <c:v>C. kefyr</c:v>
                </c:pt>
                <c:pt idx="3">
                  <c:v>C. krusei</c:v>
                </c:pt>
                <c:pt idx="4">
                  <c:v>C. lusitaniae</c:v>
                </c:pt>
                <c:pt idx="5">
                  <c:v>C. parapsilosis</c:v>
                </c:pt>
                <c:pt idx="6">
                  <c:v>C. tropicalis</c:v>
                </c:pt>
              </c:strCache>
            </c:strRef>
          </c:cat>
          <c:val>
            <c:numRef>
              <c:f>Hárok1!$G$297:$G$303</c:f>
              <c:numCache>
                <c:formatCode>0.00</c:formatCode>
                <c:ptCount val="7"/>
                <c:pt idx="0" formatCode="General">
                  <c:v>1.61</c:v>
                </c:pt>
                <c:pt idx="1">
                  <c:v>1.9000000000000001</c:v>
                </c:pt>
                <c:pt idx="2" formatCode="General">
                  <c:v>1.82</c:v>
                </c:pt>
                <c:pt idx="3" formatCode="General">
                  <c:v>1.71</c:v>
                </c:pt>
                <c:pt idx="4" formatCode="General">
                  <c:v>1.72</c:v>
                </c:pt>
                <c:pt idx="5" formatCode="General">
                  <c:v>1.71</c:v>
                </c:pt>
                <c:pt idx="6" formatCode="General">
                  <c:v>1.9200000000000021</c:v>
                </c:pt>
              </c:numCache>
            </c:numRef>
          </c:val>
          <c:extLst>
            <c:ext xmlns:c16="http://schemas.microsoft.com/office/drawing/2014/chart" uri="{C3380CC4-5D6E-409C-BE32-E72D297353CC}">
              <c16:uniqueId val="{00000001-5A0D-4F84-ADF2-37327642B15E}"/>
            </c:ext>
          </c:extLst>
        </c:ser>
        <c:dLbls>
          <c:showLegendKey val="0"/>
          <c:showVal val="1"/>
          <c:showCatName val="0"/>
          <c:showSerName val="0"/>
          <c:showPercent val="0"/>
          <c:showBubbleSize val="0"/>
        </c:dLbls>
        <c:gapWidth val="150"/>
        <c:overlap val="-25"/>
        <c:axId val="129181568"/>
        <c:axId val="129183104"/>
      </c:barChart>
      <c:catAx>
        <c:axId val="129181568"/>
        <c:scaling>
          <c:orientation val="minMax"/>
        </c:scaling>
        <c:delete val="0"/>
        <c:axPos val="b"/>
        <c:numFmt formatCode="General" sourceLinked="0"/>
        <c:majorTickMark val="none"/>
        <c:minorTickMark val="none"/>
        <c:tickLblPos val="nextTo"/>
        <c:txPr>
          <a:bodyPr/>
          <a:lstStyle/>
          <a:p>
            <a:pPr>
              <a:defRPr i="1">
                <a:latin typeface="Times New Roman" pitchFamily="18" charset="0"/>
                <a:cs typeface="Times New Roman" pitchFamily="18" charset="0"/>
              </a:defRPr>
            </a:pPr>
            <a:endParaRPr lang="sk-SK"/>
          </a:p>
        </c:txPr>
        <c:crossAx val="129183104"/>
        <c:crosses val="autoZero"/>
        <c:auto val="1"/>
        <c:lblAlgn val="ctr"/>
        <c:lblOffset val="100"/>
        <c:noMultiLvlLbl val="0"/>
      </c:catAx>
      <c:valAx>
        <c:axId val="129183104"/>
        <c:scaling>
          <c:orientation val="minMax"/>
        </c:scaling>
        <c:delete val="1"/>
        <c:axPos val="l"/>
        <c:numFmt formatCode="General" sourceLinked="1"/>
        <c:majorTickMark val="none"/>
        <c:minorTickMark val="none"/>
        <c:tickLblPos val="none"/>
        <c:crossAx val="129181568"/>
        <c:crosses val="autoZero"/>
        <c:crossBetween val="between"/>
      </c:valAx>
    </c:plotArea>
    <c:legend>
      <c:legendPos val="t"/>
      <c:overlay val="0"/>
      <c:txPr>
        <a:bodyPr/>
        <a:lstStyle/>
        <a:p>
          <a:pPr>
            <a:defRPr>
              <a:latin typeface="Times New Roman" pitchFamily="18" charset="0"/>
              <a:cs typeface="Times New Roman" pitchFamily="18" charset="0"/>
            </a:defRPr>
          </a:pPr>
          <a:endParaRPr lang="sk-SK"/>
        </a:p>
      </c:txPr>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0.41304</cdr:x>
      <cdr:y>0.08155</cdr:y>
    </cdr:from>
    <cdr:to>
      <cdr:x>0.55034</cdr:x>
      <cdr:y>0.33906</cdr:y>
    </cdr:to>
    <cdr:sp macro="" textlink="">
      <cdr:nvSpPr>
        <cdr:cNvPr id="2" name="BlokTextu 1"/>
        <cdr:cNvSpPr txBox="1"/>
      </cdr:nvSpPr>
      <cdr:spPr>
        <a:xfrm xmlns:a="http://schemas.openxmlformats.org/drawingml/2006/main">
          <a:off x="2750820" y="28956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p>
      </cdr:txBody>
    </cdr:sp>
  </cdr:relSizeAnchor>
  <cdr:relSizeAnchor xmlns:cdr="http://schemas.openxmlformats.org/drawingml/2006/chartDrawing">
    <cdr:from>
      <cdr:x>0.17676</cdr:x>
      <cdr:y>0.01906</cdr:y>
    </cdr:from>
    <cdr:to>
      <cdr:x>0.86897</cdr:x>
      <cdr:y>0.27657</cdr:y>
    </cdr:to>
    <cdr:sp macro="" textlink="">
      <cdr:nvSpPr>
        <cdr:cNvPr id="3" name="BlokTextu 2"/>
        <cdr:cNvSpPr txBox="1"/>
      </cdr:nvSpPr>
      <cdr:spPr>
        <a:xfrm xmlns:a="http://schemas.openxmlformats.org/drawingml/2006/main">
          <a:off x="986324" y="63815"/>
          <a:ext cx="3862532" cy="86223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sk-SK" sz="1600" b="1">
              <a:latin typeface="Times New Roman" pitchFamily="18" charset="0"/>
              <a:cs typeface="Times New Roman" pitchFamily="18" charset="0"/>
            </a:rPr>
            <a:t>Selekcia klinických vzoriek u žien</a:t>
          </a:r>
        </a:p>
      </cdr:txBody>
    </cdr:sp>
  </cdr:relSizeAnchor>
  <cdr:relSizeAnchor xmlns:cdr="http://schemas.openxmlformats.org/drawingml/2006/chartDrawing">
    <cdr:from>
      <cdr:x>0.39245</cdr:x>
      <cdr:y>0.87554</cdr:y>
    </cdr:from>
    <cdr:to>
      <cdr:x>0.52975</cdr:x>
      <cdr:y>1</cdr:y>
    </cdr:to>
    <cdr:sp macro="" textlink="">
      <cdr:nvSpPr>
        <cdr:cNvPr id="4" name="BlokTextu 3"/>
        <cdr:cNvSpPr txBox="1"/>
      </cdr:nvSpPr>
      <cdr:spPr>
        <a:xfrm xmlns:a="http://schemas.openxmlformats.org/drawingml/2006/main">
          <a:off x="2613660" y="3108960"/>
          <a:ext cx="914400" cy="44196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100">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0.18337</cdr:x>
      <cdr:y>0.01204</cdr:y>
    </cdr:from>
    <cdr:to>
      <cdr:x>0.71242</cdr:x>
      <cdr:y>0.32052</cdr:y>
    </cdr:to>
    <cdr:sp macro="" textlink="">
      <cdr:nvSpPr>
        <cdr:cNvPr id="2" name="BlokTextu 1"/>
        <cdr:cNvSpPr txBox="1"/>
      </cdr:nvSpPr>
      <cdr:spPr>
        <a:xfrm xmlns:a="http://schemas.openxmlformats.org/drawingml/2006/main">
          <a:off x="990658" y="45955"/>
          <a:ext cx="2858246" cy="11776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sk-SK" sz="160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09132-7B5E-49B4-9F43-0178E46C2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14944</Words>
  <Characters>97888</Characters>
  <Application>Microsoft Office Word</Application>
  <DocSecurity>0</DocSecurity>
  <Lines>2719</Lines>
  <Paragraphs>1296</Paragraphs>
  <ScaleCrop>false</ScaleCrop>
  <HeadingPairs>
    <vt:vector size="2" baseType="variant">
      <vt:variant>
        <vt:lpstr>Názov</vt:lpstr>
      </vt:variant>
      <vt:variant>
        <vt:i4>1</vt:i4>
      </vt:variant>
    </vt:vector>
  </HeadingPairs>
  <TitlesOfParts>
    <vt:vector size="1" baseType="lpstr">
      <vt:lpstr>UNIVERZITA KONŠTANTÍNA FILOZOFA V NITRE</vt:lpstr>
    </vt:vector>
  </TitlesOfParts>
  <Company>UKF FPV Nitra</Company>
  <LinksUpToDate>false</LinksUpToDate>
  <CharactersWithSpaces>111536</CharactersWithSpaces>
  <SharedDoc>false</SharedDoc>
  <HLinks>
    <vt:vector size="36" baseType="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hkramarekova</dc:creator>
  <cp:lastModifiedBy>Varga Roman</cp:lastModifiedBy>
  <cp:revision>2</cp:revision>
  <cp:lastPrinted>2009-11-26T13:33:00Z</cp:lastPrinted>
  <dcterms:created xsi:type="dcterms:W3CDTF">2021-04-14T09:18:00Z</dcterms:created>
  <dcterms:modified xsi:type="dcterms:W3CDTF">2021-04-14T09:18:00Z</dcterms:modified>
  <cp:category>PABK#V</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bkClass-DocumentTagging.ClassificationMark.P00">
    <vt:lpwstr>&lt;ClassificationMark xmlns:xsd="http://www.w3.org/2001/XMLSchema" xmlns:xsi="http://www.w3.org/2001/XMLSchema-instance" margin="NaN" class="C0" owner="hkramarekova" position="TopRight" marginX="1" marginY="0.5" classifiedOn="2021-04-14T11:18:09.294808</vt:lpwstr>
  </property>
  <property fmtid="{D5CDD505-2E9C-101B-9397-08002B2CF9AE}" pid="3" name="PabkClass-DocumentTagging.ClassificationMark.P01">
    <vt:lpwstr>6+02:00" showPrintedBy="false" showPrintDate="false" language="sk" ApplicationVersion="Microsoft Word, 16.0" addinVersion="6.0.10.3" template="AEC"&gt;&lt;history bulk="false" class="PABK#V" code="C0" user="Varga Roman" date="2021-04-14T11:18:09.2948086+02</vt:lpwstr>
  </property>
  <property fmtid="{D5CDD505-2E9C-101B-9397-08002B2CF9AE}" pid="4" name="PabkClass-DocumentTagging.ClassificationMark.P02">
    <vt:lpwstr>:00" /&gt;&lt;documentOwners /&gt;&lt;/ClassificationMark&gt;</vt:lpwstr>
  </property>
  <property fmtid="{D5CDD505-2E9C-101B-9397-08002B2CF9AE}" pid="5" name="PabkClass-DocumentTagging.ClassificationMark">
    <vt:lpwstr>￼PARTS:3</vt:lpwstr>
  </property>
  <property fmtid="{D5CDD505-2E9C-101B-9397-08002B2CF9AE}" pid="6" name="PabkClass-DocumentClasification">
    <vt:lpwstr>PABK#V</vt:lpwstr>
  </property>
  <property fmtid="{D5CDD505-2E9C-101B-9397-08002B2CF9AE}" pid="7" name="PabkClass-dlp">
    <vt:lpwstr>PabkClass-dlp:PabkClassV</vt:lpwstr>
  </property>
</Properties>
</file>